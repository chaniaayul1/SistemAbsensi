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bookmarkStart w:id="0" w:name="_GoBack"/>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 " w:date="2021-11-12T07:15:00Z">
        <w:r w:rsidR="00EB521B">
          <w:rPr>
            <w:b/>
            <w:bCs/>
            <w:sz w:val="28"/>
            <w:szCs w:val="28"/>
          </w:rPr>
          <w:t>E</w:t>
        </w:r>
      </w:ins>
      <w:del w:id="2"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1F2641" w:rsidRDefault="001F2641" w:rsidP="00C16573">
                            <w:pPr>
                              <w:jc w:val="center"/>
                            </w:pPr>
                            <w:r>
                              <w:rPr>
                                <w:b/>
                                <w:color w:val="000000"/>
                              </w:rPr>
                              <w:t>Rafi Aziizi Muchtar</w:t>
                            </w:r>
                          </w:p>
                          <w:p w14:paraId="40C8DA39" w14:textId="5B9C5ADD" w:rsidR="001F2641" w:rsidRDefault="001F2641"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1F2641" w:rsidRDefault="001F2641" w:rsidP="00C16573">
                      <w:pPr>
                        <w:jc w:val="center"/>
                      </w:pPr>
                      <w:r>
                        <w:rPr>
                          <w:b/>
                          <w:color w:val="000000"/>
                        </w:rPr>
                        <w:t>Rafi Aziizi Muchtar</w:t>
                      </w:r>
                    </w:p>
                    <w:p w14:paraId="40C8DA39" w14:textId="5B9C5ADD" w:rsidR="001F2641" w:rsidRDefault="001F2641"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v:textbox>
                <w10:wrap type="square"/>
              </v:rect>
            </w:pict>
          </mc:Fallback>
        </mc:AlternateConten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1F2641" w:rsidRDefault="001F2641" w:rsidP="00C16573">
                            <w:pPr>
                              <w:spacing w:line="240" w:lineRule="auto"/>
                              <w:jc w:val="center"/>
                            </w:pPr>
                            <w:r>
                              <w:rPr>
                                <w:color w:val="000000"/>
                              </w:rPr>
                              <w:t>Dosen Pembimbing</w:t>
                            </w:r>
                          </w:p>
                          <w:p w14:paraId="498FB1B1" w14:textId="77777777" w:rsidR="001F2641" w:rsidRDefault="001F2641" w:rsidP="00C16573">
                            <w:pPr>
                              <w:spacing w:line="240" w:lineRule="auto"/>
                              <w:jc w:val="center"/>
                            </w:pPr>
                            <w:r>
                              <w:rPr>
                                <w:color w:val="000000"/>
                              </w:rPr>
                              <w:t>Penelitian Kerja Praktik</w:t>
                            </w:r>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1F2641" w:rsidRDefault="001F2641" w:rsidP="00C16573">
                      <w:pPr>
                        <w:spacing w:line="240" w:lineRule="auto"/>
                        <w:jc w:val="center"/>
                      </w:pPr>
                      <w:r>
                        <w:rPr>
                          <w:color w:val="000000"/>
                        </w:rPr>
                        <w:t>Dosen Pembimbing</w:t>
                      </w:r>
                    </w:p>
                    <w:p w14:paraId="498FB1B1" w14:textId="77777777" w:rsidR="001F2641" w:rsidRDefault="001F2641" w:rsidP="00C16573">
                      <w:pPr>
                        <w:spacing w:line="240" w:lineRule="auto"/>
                        <w:jc w:val="center"/>
                      </w:pPr>
                      <w:r>
                        <w:rPr>
                          <w:color w:val="000000"/>
                        </w:rPr>
                        <w:t>Penelitian Kerja Praktik</w:t>
                      </w:r>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1F2641" w:rsidRDefault="001F2641" w:rsidP="00C16573">
                            <w:pPr>
                              <w:spacing w:line="240" w:lineRule="auto"/>
                              <w:jc w:val="center"/>
                            </w:pPr>
                            <w:r>
                              <w:rPr>
                                <w:color w:val="000000"/>
                              </w:rPr>
                              <w:t>Pembimbing Lapangan</w:t>
                            </w:r>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r>
                              <w:rPr>
                                <w:i/>
                                <w:color w:val="D9D9D9"/>
                                <w:sz w:val="20"/>
                              </w:rPr>
                              <w:t>tanda tangan</w:t>
                            </w:r>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Rusdani, S.Pd.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1F2641" w:rsidRDefault="001F2641" w:rsidP="00C16573">
                      <w:pPr>
                        <w:spacing w:line="240" w:lineRule="auto"/>
                        <w:jc w:val="center"/>
                      </w:pPr>
                      <w:r>
                        <w:rPr>
                          <w:color w:val="000000"/>
                        </w:rPr>
                        <w:t>Pembimbing Lapangan</w:t>
                      </w:r>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r>
                        <w:rPr>
                          <w:i/>
                          <w:color w:val="D9D9D9"/>
                          <w:sz w:val="20"/>
                        </w:rPr>
                        <w:t>tanda tangan</w:t>
                      </w:r>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Rusdani, S.Pd.     </w:t>
                      </w:r>
                    </w:p>
                  </w:txbxContent>
                </v:textbox>
              </v:rect>
            </w:pict>
          </mc:Fallback>
        </mc:AlternateContent>
      </w:r>
      <w:r w:rsidR="00C16573">
        <w:t>Pada Tanggal ___</w:t>
      </w:r>
      <w:ins w:id="10" w:author="Rafi Aziizi" w:date="2021-11-12T12:41:00Z">
        <w:r w:rsidR="00F14C4A">
          <w:t xml:space="preserve"> November</w:t>
        </w:r>
      </w:ins>
      <w:del w:id="11"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1F2641" w:rsidRDefault="001F2641" w:rsidP="00C16573">
                            <w:pPr>
                              <w:spacing w:line="480" w:lineRule="auto"/>
                              <w:jc w:val="center"/>
                            </w:pPr>
                            <w:r>
                              <w:rPr>
                                <w:b/>
                                <w:color w:val="000000"/>
                              </w:rPr>
                              <w:t>Diketahui,</w:t>
                            </w:r>
                          </w:p>
                          <w:p w14:paraId="16F45E14" w14:textId="77777777" w:rsidR="001F2641" w:rsidRDefault="001F2641" w:rsidP="00C16573">
                            <w:pPr>
                              <w:spacing w:line="480" w:lineRule="auto"/>
                              <w:jc w:val="center"/>
                            </w:pPr>
                            <w:r>
                              <w:rPr>
                                <w:color w:val="000000"/>
                              </w:rPr>
                              <w:t>Ka. Program Studi Informatika</w:t>
                            </w:r>
                          </w:p>
                          <w:p w14:paraId="37C9E7BA" w14:textId="77777777" w:rsidR="001F2641" w:rsidRDefault="001F2641" w:rsidP="00C16573">
                            <w:pPr>
                              <w:spacing w:line="240" w:lineRule="auto"/>
                              <w:jc w:val="center"/>
                            </w:pPr>
                            <w:r>
                              <w:rPr>
                                <w:i/>
                                <w:color w:val="D9D9D9"/>
                                <w:sz w:val="20"/>
                              </w:rPr>
                              <w:t>tanda tangan</w:t>
                            </w:r>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r>
                              <w:rPr>
                                <w:color w:val="000000"/>
                                <w:u w:val="single"/>
                              </w:rPr>
                              <w:t>Agus Komarudin, S.Kom., M.T.</w:t>
                            </w:r>
                          </w:p>
                          <w:p w14:paraId="3EAB8FDD" w14:textId="74217115" w:rsidR="001F2641" w:rsidRDefault="001F2641"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1F2641" w:rsidRDefault="001F2641" w:rsidP="00C16573">
                      <w:pPr>
                        <w:spacing w:line="480" w:lineRule="auto"/>
                        <w:jc w:val="center"/>
                      </w:pPr>
                      <w:r>
                        <w:rPr>
                          <w:b/>
                          <w:color w:val="000000"/>
                        </w:rPr>
                        <w:t>Diketahui,</w:t>
                      </w:r>
                    </w:p>
                    <w:p w14:paraId="16F45E14" w14:textId="77777777" w:rsidR="001F2641" w:rsidRDefault="001F2641" w:rsidP="00C16573">
                      <w:pPr>
                        <w:spacing w:line="480" w:lineRule="auto"/>
                        <w:jc w:val="center"/>
                      </w:pPr>
                      <w:r>
                        <w:rPr>
                          <w:color w:val="000000"/>
                        </w:rPr>
                        <w:t>Ka. Program Studi Informatika</w:t>
                      </w:r>
                    </w:p>
                    <w:p w14:paraId="37C9E7BA" w14:textId="77777777" w:rsidR="001F2641" w:rsidRDefault="001F2641" w:rsidP="00C16573">
                      <w:pPr>
                        <w:spacing w:line="240" w:lineRule="auto"/>
                        <w:jc w:val="center"/>
                      </w:pPr>
                      <w:r>
                        <w:rPr>
                          <w:i/>
                          <w:color w:val="D9D9D9"/>
                          <w:sz w:val="20"/>
                        </w:rPr>
                        <w:t>tanda tangan</w:t>
                      </w:r>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r>
                        <w:rPr>
                          <w:color w:val="000000"/>
                          <w:u w:val="single"/>
                        </w:rPr>
                        <w:t>Agus Komarudin, S.Kom., M.T.</w:t>
                      </w:r>
                    </w:p>
                    <w:p w14:paraId="3EAB8FDD" w14:textId="74217115" w:rsidR="001F2641" w:rsidRDefault="001F2641"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2"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3" w:name="_Toc80034200"/>
      <w:bookmarkStart w:id="14" w:name="_Toc83115702"/>
      <w:r>
        <w:rPr>
          <w:lang w:val="en-US"/>
        </w:rPr>
        <w:t>LEMBAR PENYATAAN KEASLIAN</w:t>
      </w:r>
      <w:bookmarkEnd w:id="13"/>
      <w:bookmarkEnd w:id="14"/>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5" w:author="Rafi Aziizi" w:date="2021-11-12T07:34:00Z">
        <w:r w:rsidR="00C53A83">
          <w:rPr>
            <w:b/>
            <w:bCs/>
          </w:rPr>
          <w:t>E</w:t>
        </w:r>
      </w:ins>
      <w:del w:id="16"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17" w:author="Rafi Aziizi" w:date="2021-11-12T11:03:00Z">
        <w:r w:rsidDel="00C9617C">
          <w:delText xml:space="preserve">September </w:delText>
        </w:r>
      </w:del>
      <w:ins w:id="18"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9" w:name="_Toc80034201"/>
      <w:bookmarkStart w:id="20" w:name="_Toc83115703"/>
      <w:r>
        <w:rPr>
          <w:lang w:val="en-US"/>
        </w:rPr>
        <w:lastRenderedPageBreak/>
        <w:t>KATA PENGANTAR</w:t>
      </w:r>
      <w:bookmarkEnd w:id="19"/>
      <w:bookmarkEnd w:id="20"/>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1" w:author="Rafi Aziizi" w:date="2021-11-12T07:34:00Z">
        <w:r w:rsidR="00C53A83">
          <w:t>e</w:t>
        </w:r>
      </w:ins>
      <w:del w:id="22"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r>
        <w:t xml:space="preserve">Cimahi, </w:t>
      </w:r>
      <w:del w:id="23" w:author="Rafi Aziizi" w:date="2021-11-12T07:39:00Z">
        <w:r w:rsidDel="00C53A83">
          <w:delText xml:space="preserve">September </w:delText>
        </w:r>
      </w:del>
      <w:ins w:id="24"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5" w:name="_Toc80034202"/>
      <w:bookmarkStart w:id="26" w:name="_Toc83115704"/>
      <w:r>
        <w:rPr>
          <w:lang w:val="en-US"/>
        </w:rPr>
        <w:lastRenderedPageBreak/>
        <w:t>ABSTRAK</w:t>
      </w:r>
      <w:bookmarkEnd w:id="25"/>
      <w:bookmarkEnd w:id="26"/>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Kata kunci:</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7" w:name="_Toc80034203"/>
      <w:bookmarkStart w:id="28" w:name="_Toc83115705"/>
      <w:r>
        <w:rPr>
          <w:lang w:val="en-US"/>
        </w:rPr>
        <w:lastRenderedPageBreak/>
        <w:t>DAFTAR ISI</w:t>
      </w:r>
      <w:bookmarkEnd w:id="27"/>
      <w:bookmarkEnd w:id="28"/>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C026D3">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C026D3">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C026D3">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C026D3">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C026D3">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C026D3">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C026D3">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C026D3">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C026D3">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C026D3">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C026D3">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C026D3">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C026D3">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C026D3">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C026D3">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C026D3">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C026D3">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C026D3">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C026D3">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C026D3">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C026D3">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C026D3">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C026D3">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C026D3">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C026D3">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C026D3">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C026D3">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C026D3">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C026D3">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C026D3">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C026D3">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C026D3">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C026D3">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C026D3">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C026D3">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C026D3">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C026D3">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C026D3">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C026D3">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C026D3">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C026D3">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C026D3">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9" w:name="_Toc80034204" w:displacedByCustomXml="prev"/>
    <w:p w14:paraId="6EAB3A4A" w14:textId="1DF80563" w:rsidR="00AA549F" w:rsidRDefault="00AA549F" w:rsidP="00AA549F">
      <w:pPr>
        <w:pStyle w:val="Heading1"/>
        <w:numPr>
          <w:ilvl w:val="0"/>
          <w:numId w:val="0"/>
        </w:numPr>
        <w:rPr>
          <w:lang w:val="en-US"/>
        </w:rPr>
      </w:pPr>
      <w:bookmarkStart w:id="30" w:name="_Toc83115706"/>
      <w:r>
        <w:rPr>
          <w:lang w:val="en-US"/>
        </w:rPr>
        <w:lastRenderedPageBreak/>
        <w:t>DAFTAR GAMBAR</w:t>
      </w:r>
      <w:bookmarkEnd w:id="29"/>
      <w:bookmarkEnd w:id="30"/>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1" w:name="_Toc80034205"/>
      <w:bookmarkStart w:id="32" w:name="_Toc83115707"/>
      <w:r>
        <w:rPr>
          <w:lang w:val="en-US"/>
        </w:rPr>
        <w:lastRenderedPageBreak/>
        <w:t>DAFTAR TABEL</w:t>
      </w:r>
      <w:bookmarkEnd w:id="31"/>
      <w:bookmarkEnd w:id="32"/>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C026D3">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3" w:name="_Toc80034206"/>
      <w:bookmarkStart w:id="34" w:name="_Toc83115708"/>
      <w:r>
        <w:rPr>
          <w:lang w:val="en-US"/>
        </w:rPr>
        <w:lastRenderedPageBreak/>
        <w:t>DAFTAR SINGKATAN</w:t>
      </w:r>
      <w:bookmarkEnd w:id="33"/>
      <w:bookmarkEnd w:id="34"/>
    </w:p>
    <w:p w14:paraId="59DFD177" w14:textId="7A7397CC" w:rsidR="00AA549F" w:rsidRDefault="00AA549F" w:rsidP="00AA549F"/>
    <w:p w14:paraId="25865BA1" w14:textId="00FBF09F" w:rsidR="00546290" w:rsidRDefault="00546290" w:rsidP="00FA382F">
      <w:pPr>
        <w:pStyle w:val="Caption"/>
        <w:keepNext/>
        <w:jc w:val="center"/>
      </w:pPr>
      <w:bookmarkStart w:id="35"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35"/>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6" w:name="_Toc80034207"/>
      <w:bookmarkStart w:id="37" w:name="_Toc83115709"/>
      <w:r>
        <w:rPr>
          <w:lang w:val="en-US"/>
        </w:rPr>
        <w:lastRenderedPageBreak/>
        <w:t>DAFTAR SIMBOL</w:t>
      </w:r>
      <w:bookmarkEnd w:id="36"/>
      <w:bookmarkEnd w:id="37"/>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ini terdapat beberapa simbol yang perlu diketahui. Adapun simbol dan makna akan dipaparkan pada </w:t>
      </w:r>
      <w:r w:rsidRPr="001A73FB">
        <w:rPr>
          <w:i/>
          <w:iCs/>
        </w:rPr>
        <w:t xml:space="preserve">table </w:t>
      </w:r>
      <w:r>
        <w:t>dibawah ini.</w:t>
      </w:r>
    </w:p>
    <w:p w14:paraId="35987E58" w14:textId="7B1E25F9" w:rsidR="00DF23AE" w:rsidRDefault="00DF23AE" w:rsidP="00FA382F">
      <w:pPr>
        <w:pStyle w:val="Caption"/>
        <w:keepNext/>
        <w:jc w:val="center"/>
      </w:pPr>
      <w:bookmarkStart w:id="38"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Simbol Flowchart</w:t>
      </w:r>
      <w:bookmarkEnd w:id="38"/>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r w:rsidRPr="001A73FB">
              <w:rPr>
                <w:b/>
                <w:bCs/>
              </w:rPr>
              <w:t>Simbol</w:t>
            </w:r>
          </w:p>
        </w:tc>
        <w:tc>
          <w:tcPr>
            <w:tcW w:w="3963" w:type="dxa"/>
          </w:tcPr>
          <w:p w14:paraId="75D66989" w14:textId="77777777" w:rsidR="007A06D1" w:rsidRPr="001A73FB" w:rsidRDefault="007A06D1" w:rsidP="001807FF">
            <w:pPr>
              <w:jc w:val="center"/>
              <w:rPr>
                <w:b/>
                <w:bCs/>
              </w:rPr>
            </w:pPr>
            <w:r w:rsidRPr="001A73FB">
              <w:rPr>
                <w:b/>
                <w:bCs/>
              </w:rPr>
              <w:t>Deskripsi</w:t>
            </w:r>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r>
              <w:t xml:space="preserve">Simbol </w:t>
            </w:r>
            <w:r w:rsidRPr="00783E81">
              <w:rPr>
                <w:i/>
                <w:iCs/>
              </w:rPr>
              <w:t>Terminator</w:t>
            </w:r>
            <w:r>
              <w:t xml:space="preserve"> merupakan sebuah simbol yang mendefinisikan awal mula process (start) atau akhir dari suatu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r>
              <w:rPr>
                <w:color w:val="000000" w:themeColor="text1"/>
              </w:rPr>
              <w:t xml:space="preserve">Simbol </w:t>
            </w:r>
            <w:r w:rsidRPr="00107209">
              <w:rPr>
                <w:i/>
                <w:color w:val="000000" w:themeColor="text1"/>
              </w:rPr>
              <w:t>Arrow line</w:t>
            </w:r>
            <w:r>
              <w:rPr>
                <w:color w:val="000000" w:themeColor="text1"/>
              </w:rPr>
              <w:t xml:space="preserve"> digunakan untuk menghubungkan antara simbol satu dengan simbol yang lain atau menyatakan jalannya arus dalam suatu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r>
              <w:t xml:space="preserve">Simbol </w:t>
            </w:r>
            <w:r>
              <w:rPr>
                <w:i/>
                <w:iCs/>
              </w:rPr>
              <w:t xml:space="preserve">Process </w:t>
            </w:r>
            <w:r>
              <w:t>digunakan untuk menunjukan pengolahan yang akan dilakukan oleh sistem.</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r>
              <w:t xml:space="preserve">Simbol </w:t>
            </w:r>
            <w:r w:rsidRPr="00F62113">
              <w:rPr>
                <w:i/>
                <w:iCs/>
              </w:rPr>
              <w:t>Manual Operation</w:t>
            </w:r>
            <w:r>
              <w:t xml:space="preserve"> merupakan simbol yang digunakan untuk menjelaskan mengenai kegiatan atau proses yang tidak dilakukan oleh sistem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r>
              <w:t xml:space="preserve">Simbol </w:t>
            </w:r>
            <w:r w:rsidRPr="00316A4B">
              <w:rPr>
                <w:i/>
                <w:iCs/>
              </w:rPr>
              <w:t>Document</w:t>
            </w:r>
            <w:r>
              <w:t xml:space="preserve"> digunakan untuk menyatakan input yang berasal dari dokumen dalam bentuk kertas, atau output berupa kertas.</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r>
              <w:t xml:space="preserve">Simbol </w:t>
            </w:r>
            <w:r w:rsidRPr="00316A4B">
              <w:rPr>
                <w:i/>
                <w:iCs/>
              </w:rPr>
              <w:t>Multi</w:t>
            </w:r>
            <w:r>
              <w:rPr>
                <w:i/>
                <w:iCs/>
              </w:rPr>
              <w:t>ple</w:t>
            </w:r>
            <w:r w:rsidRPr="00316A4B">
              <w:rPr>
                <w:i/>
                <w:iCs/>
              </w:rPr>
              <w:t xml:space="preserve"> Document</w:t>
            </w:r>
            <w:r>
              <w:rPr>
                <w:i/>
                <w:iCs/>
              </w:rPr>
              <w:t xml:space="preserve"> </w:t>
            </w:r>
            <w:r>
              <w:t xml:space="preserve">digunakan sama seperti symbol </w:t>
            </w:r>
            <w:r w:rsidRPr="00316A4B">
              <w:rPr>
                <w:i/>
                <w:iCs/>
              </w:rPr>
              <w:t>Document</w:t>
            </w:r>
            <w:r>
              <w:rPr>
                <w:i/>
                <w:iCs/>
              </w:rPr>
              <w:t xml:space="preserve"> </w:t>
            </w:r>
            <w:r w:rsidRPr="00316A4B">
              <w:t xml:space="preserve">yang </w:t>
            </w:r>
            <w:r w:rsidRPr="00316A4B">
              <w:lastRenderedPageBreak/>
              <w:t>membedakan adalah lebih dari satu document yang digunakan pada symbol ini.</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r>
              <w:t xml:space="preserve">Simbol </w:t>
            </w:r>
            <w:r w:rsidRPr="00316A4B">
              <w:rPr>
                <w:i/>
                <w:iCs/>
              </w:rPr>
              <w:t>Offline Storage</w:t>
            </w:r>
            <w:r>
              <w:t xml:space="preserve"> merupakan symbol yang menunjukan tempat penyimpanan data seperti arsip secara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r>
              <w:t xml:space="preserve">Simbol </w:t>
            </w:r>
            <w:r>
              <w:rPr>
                <w:i/>
              </w:rPr>
              <w:t>manual input</w:t>
            </w:r>
            <w:r>
              <w:t xml:space="preserve"> menunjukkan kegiatan input secara manual dengan menggunakan </w:t>
            </w:r>
            <w:r>
              <w:rPr>
                <w:i/>
              </w:rPr>
              <w:t>keyboard</w:t>
            </w:r>
            <w:r>
              <w:t xml:space="preserve"> komputer atau yang lainnya.</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r>
              <w:t xml:space="preserve">Simbol </w:t>
            </w:r>
            <w:r>
              <w:rPr>
                <w:i/>
              </w:rPr>
              <w:t>decision</w:t>
            </w:r>
            <w:r>
              <w:t xml:space="preserve"> menunjukkan pilhan yang akan dikerjakan atau keputusan yang harus dibuat dalam proses pengolahan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r>
              <w:t xml:space="preserve">Simbol penghubung </w:t>
            </w:r>
            <w:r w:rsidRPr="00316A4B">
              <w:rPr>
                <w:i/>
                <w:iCs/>
              </w:rPr>
              <w:t>(On</w:t>
            </w:r>
            <w:r>
              <w:rPr>
                <w:i/>
                <w:iCs/>
              </w:rPr>
              <w:t>-</w:t>
            </w:r>
            <w:r w:rsidRPr="00316A4B">
              <w:rPr>
                <w:i/>
                <w:iCs/>
              </w:rPr>
              <w:t>Page Connector)</w:t>
            </w:r>
            <w:r>
              <w:rPr>
                <w:i/>
                <w:iCs/>
              </w:rPr>
              <w:t xml:space="preserve"> </w:t>
            </w:r>
            <w:r>
              <w:t>digunakan untuk penghubung antar proses dalam satu halaman.</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r>
              <w:t xml:space="preserve">Simbol penghubung </w:t>
            </w:r>
            <w:r w:rsidRPr="00316A4B">
              <w:rPr>
                <w:i/>
                <w:iCs/>
              </w:rPr>
              <w:t>(Off-Page Connector)</w:t>
            </w:r>
            <w:r>
              <w:rPr>
                <w:i/>
                <w:iCs/>
              </w:rPr>
              <w:t xml:space="preserve"> </w:t>
            </w:r>
            <w:r>
              <w:t>merupakan penghubung antar proses pada halaman yang berbeda.</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r>
              <w:t xml:space="preserve">Simbol </w:t>
            </w:r>
            <w:r w:rsidRPr="00316A4B">
              <w:rPr>
                <w:i/>
                <w:iCs/>
              </w:rPr>
              <w:t>storage</w:t>
            </w:r>
            <w:r>
              <w:rPr>
                <w:i/>
                <w:iCs/>
              </w:rPr>
              <w:t xml:space="preserve"> </w:t>
            </w:r>
            <w:r>
              <w:t xml:space="preserve">menjelaskan mengenai akses langsung pada penyimpanan seperti disket ataupun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029B1972" w:rsidR="00DF23AE" w:rsidRDefault="00DF23AE" w:rsidP="00FA382F">
      <w:pPr>
        <w:pStyle w:val="Caption"/>
        <w:keepNext/>
        <w:jc w:val="center"/>
      </w:pPr>
      <w:bookmarkStart w:id="39"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39"/>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w:t>
            </w:r>
            <w:r>
              <w:lastRenderedPageBreak/>
              <w:t xml:space="preserve">(umum-khusus) antara dua buah use case dimana fungsi yang satu adalah fungsi yang lebih umum dari lainnya.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01439857" w:rsidR="00DF23AE" w:rsidRDefault="00DF23AE" w:rsidP="00FA382F">
      <w:pPr>
        <w:pStyle w:val="Caption"/>
        <w:keepNext/>
        <w:jc w:val="center"/>
      </w:pPr>
      <w:bookmarkStart w:id="40"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40"/>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lastRenderedPageBreak/>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r>
        <w:t xml:space="preserve">Sequece Diagram </w:t>
      </w:r>
    </w:p>
    <w:p w14:paraId="7AA563F0" w14:textId="0D852CE7" w:rsidR="00714F8D" w:rsidRDefault="00714F8D" w:rsidP="00714F8D">
      <w:pPr>
        <w:pStyle w:val="ListParagraph"/>
        <w:ind w:left="0" w:firstLine="426"/>
      </w:pPr>
      <w:r>
        <w:lastRenderedPageBreak/>
        <w:t>Pada sequence diagram ini terdapat beberapa simbol yang perlu diketahui.  Adapun simbol dan makna akan dipaparkan pada</w:t>
      </w:r>
      <w:r w:rsidRPr="001A73FB">
        <w:rPr>
          <w:i/>
          <w:iCs/>
        </w:rPr>
        <w:t xml:space="preserve"> table </w:t>
      </w:r>
      <w:r>
        <w:t>dibawah ini.</w:t>
      </w:r>
    </w:p>
    <w:p w14:paraId="1A84CAF8" w14:textId="490FD4EB" w:rsidR="00DF23AE" w:rsidRDefault="00DF23AE" w:rsidP="00FA382F">
      <w:pPr>
        <w:pStyle w:val="Caption"/>
        <w:keepNext/>
        <w:jc w:val="center"/>
      </w:pPr>
      <w:bookmarkStart w:id="41"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41"/>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1B12E5D8" w:rsidR="00DF23AE" w:rsidRDefault="00DF23AE" w:rsidP="00FA382F">
      <w:pPr>
        <w:pStyle w:val="Caption"/>
        <w:keepNext/>
        <w:jc w:val="center"/>
      </w:pPr>
      <w:bookmarkStart w:id="42"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42"/>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r>
              <w:lastRenderedPageBreak/>
              <w:t xml:space="preserve">Simbol </w:t>
            </w:r>
            <w:r w:rsidRPr="00EB476B">
              <w:rPr>
                <w:i/>
                <w:iCs/>
              </w:rPr>
              <w:t>activity</w:t>
            </w:r>
            <w:r>
              <w:rPr>
                <w:i/>
                <w:iCs/>
              </w:rPr>
              <w:t xml:space="preserve"> </w:t>
            </w:r>
            <w:r>
              <w:t xml:space="preserve">ini digunakan untuk menyatakan sebuah aktivitas atau </w:t>
            </w:r>
            <w:r>
              <w:lastRenderedPageBreak/>
              <w:t>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3" w:name="_Toc25163846"/>
      <w:bookmarkStart w:id="44" w:name="_Toc80034208"/>
      <w:bookmarkStart w:id="45" w:name="_Toc83115710"/>
      <w:r w:rsidRPr="00AA549F">
        <w:rPr>
          <w:szCs w:val="22"/>
        </w:rPr>
        <w:lastRenderedPageBreak/>
        <w:t xml:space="preserve">BAB I </w:t>
      </w:r>
      <w:r w:rsidRPr="00AA549F">
        <w:rPr>
          <w:szCs w:val="22"/>
        </w:rPr>
        <w:br w:type="textWrapping" w:clear="all"/>
      </w:r>
      <w:bookmarkEnd w:id="43"/>
      <w:r w:rsidR="00040376">
        <w:rPr>
          <w:szCs w:val="22"/>
          <w:lang w:val="en-US"/>
        </w:rPr>
        <w:t>PENDAHULUAN</w:t>
      </w:r>
      <w:bookmarkEnd w:id="44"/>
      <w:bookmarkEnd w:id="45"/>
    </w:p>
    <w:p w14:paraId="04042E60" w14:textId="501A3226" w:rsidR="00AA549F" w:rsidRDefault="00040376" w:rsidP="00542F54">
      <w:pPr>
        <w:pStyle w:val="Heading2"/>
        <w:ind w:left="567" w:hanging="567"/>
        <w:rPr>
          <w:lang w:val="en-US"/>
        </w:rPr>
      </w:pPr>
      <w:bookmarkStart w:id="46" w:name="_Toc80034209"/>
      <w:bookmarkStart w:id="47" w:name="_Toc83115711"/>
      <w:commentRangeStart w:id="48"/>
      <w:r>
        <w:rPr>
          <w:lang w:val="en-US"/>
        </w:rPr>
        <w:t>Latar Belakang</w:t>
      </w:r>
      <w:bookmarkEnd w:id="46"/>
      <w:bookmarkEnd w:id="47"/>
      <w:commentRangeEnd w:id="48"/>
      <w:r w:rsidR="00C9617C">
        <w:rPr>
          <w:rStyle w:val="CommentReference"/>
          <w:rFonts w:eastAsia="Times New Roman"/>
          <w:b w:val="0"/>
          <w:lang w:val="en-US"/>
        </w:rPr>
        <w:commentReference w:id="48"/>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49" w:author="Rafi Aziizi" w:date="2021-11-12T12:44:00Z">
        <w:r w:rsidRPr="008B4D81" w:rsidDel="00F14C4A">
          <w:delText xml:space="preserve"> </w:delText>
        </w:r>
        <w:r w:rsidRPr="00F14C4A" w:rsidDel="00F14C4A">
          <w:rPr>
            <w:i/>
            <w:iCs/>
            <w:rPrChange w:id="50"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51"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52"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53"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54"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55" w:author="Rafi Aziizi" w:date="2021-11-12T12:51:00Z">
        <w:r w:rsidR="0078780A">
          <w:t>.</w:t>
        </w:r>
      </w:ins>
      <w:del w:id="56" w:author="Rafi Aziizi" w:date="2021-11-12T12:51:00Z">
        <w:r w:rsidRPr="008B4D81" w:rsidDel="0078780A">
          <w:delText>.</w:delText>
        </w:r>
      </w:del>
      <w:r w:rsidRPr="008B4D81">
        <w:t xml:space="preserve"> Sedangkan untuk sistem kontrol, digunakan </w:t>
      </w:r>
      <w:ins w:id="57" w:author="Rafi Aziizi" w:date="2021-11-12T12:52:00Z">
        <w:r w:rsidR="0078780A">
          <w:t>juga</w:t>
        </w:r>
      </w:ins>
      <w:del w:id="58"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w:t>
      </w:r>
      <w:commentRangeStart w:id="59"/>
      <w:r w:rsidRPr="008B4D81">
        <w:t>kehadirannya</w:t>
      </w:r>
      <w:commentRangeEnd w:id="59"/>
      <w:r w:rsidR="00C9617C">
        <w:rPr>
          <w:rStyle w:val="CommentReference"/>
        </w:rPr>
        <w:commentReference w:id="59"/>
      </w:r>
      <w:r w:rsidRPr="008B4D81">
        <w:t>.</w:t>
      </w:r>
    </w:p>
    <w:p w14:paraId="177D3527" w14:textId="3BBFE3F3" w:rsidR="00040376" w:rsidRDefault="00040376" w:rsidP="00542F54">
      <w:pPr>
        <w:pStyle w:val="Heading2"/>
        <w:ind w:left="567" w:hanging="567"/>
        <w:rPr>
          <w:lang w:val="en-US"/>
        </w:rPr>
      </w:pPr>
      <w:bookmarkStart w:id="60" w:name="_Toc80034210"/>
      <w:bookmarkStart w:id="61" w:name="_Toc83115712"/>
      <w:r>
        <w:rPr>
          <w:lang w:val="en-US"/>
        </w:rPr>
        <w:t>Identifikasi Masalah</w:t>
      </w:r>
      <w:bookmarkEnd w:id="60"/>
      <w:bookmarkEnd w:id="61"/>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3C1BAD69" w:rsidR="00040376" w:rsidRDefault="00040376" w:rsidP="00542F54">
      <w:pPr>
        <w:pStyle w:val="Heading2"/>
        <w:ind w:left="567" w:hanging="567"/>
        <w:rPr>
          <w:lang w:val="en-US"/>
        </w:rPr>
      </w:pPr>
      <w:bookmarkStart w:id="62" w:name="_Toc80034211"/>
      <w:bookmarkStart w:id="63" w:name="_Toc83115713"/>
      <w:r>
        <w:rPr>
          <w:lang w:val="en-US"/>
        </w:rPr>
        <w:t>Batasan Masalah</w:t>
      </w:r>
      <w:bookmarkEnd w:id="62"/>
      <w:bookmarkEnd w:id="63"/>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4956810B" w:rsidR="00040376" w:rsidRDefault="00040376" w:rsidP="00542F54">
      <w:pPr>
        <w:pStyle w:val="Heading2"/>
        <w:ind w:left="567" w:hanging="567"/>
        <w:rPr>
          <w:lang w:val="en-US"/>
        </w:rPr>
      </w:pPr>
      <w:bookmarkStart w:id="64" w:name="_Toc80034212"/>
      <w:bookmarkStart w:id="65" w:name="_Toc83115714"/>
      <w:r>
        <w:rPr>
          <w:lang w:val="en-US"/>
        </w:rPr>
        <w:t xml:space="preserve">Maksud dan </w:t>
      </w:r>
      <w:commentRangeStart w:id="66"/>
      <w:r>
        <w:rPr>
          <w:lang w:val="en-US"/>
        </w:rPr>
        <w:t>Tujuan</w:t>
      </w:r>
      <w:bookmarkEnd w:id="64"/>
      <w:bookmarkEnd w:id="65"/>
      <w:commentRangeEnd w:id="66"/>
      <w:r w:rsidR="00C9617C">
        <w:rPr>
          <w:rStyle w:val="CommentReference"/>
          <w:rFonts w:eastAsia="Times New Roman"/>
          <w:b w:val="0"/>
          <w:lang w:val="en-US"/>
        </w:rPr>
        <w:commentReference w:id="66"/>
      </w:r>
    </w:p>
    <w:p w14:paraId="61C18E86" w14:textId="098D556D" w:rsidR="00D05A0C" w:rsidRPr="003B2E0A" w:rsidDel="00B04AFE" w:rsidRDefault="00D05A0C" w:rsidP="00D05A0C">
      <w:pPr>
        <w:pStyle w:val="ListParagraph"/>
        <w:ind w:left="0" w:firstLine="567"/>
        <w:rPr>
          <w:del w:id="67" w:author="Rafi Aziizi" w:date="2021-11-12T13:03:00Z"/>
        </w:rPr>
      </w:pPr>
      <w:r w:rsidRPr="003B2E0A">
        <w:t xml:space="preserve">Berdasarkan masalah yang ada, maka maksud dari </w:t>
      </w:r>
      <w:r w:rsidR="009931A1">
        <w:t>kerja praktik</w:t>
      </w:r>
      <w:r w:rsidRPr="003B2E0A">
        <w:t xml:space="preserve"> ini yaitu untuk </w:t>
      </w:r>
      <w:ins w:id="68" w:author="Rafi Aziizi" w:date="2021-11-12T13:00:00Z">
        <w:r w:rsidR="0078780A">
          <w:t>m</w:t>
        </w:r>
      </w:ins>
      <w:ins w:id="69" w:author="Rafi Aziizi" w:date="2021-11-12T12:57:00Z">
        <w:r w:rsidR="0078780A" w:rsidRPr="003B2E0A">
          <w:t>e</w:t>
        </w:r>
        <w:r w:rsidR="0078780A">
          <w:t>mbangun</w:t>
        </w:r>
        <w:r w:rsidR="0078780A" w:rsidRPr="003B2E0A">
          <w:t xml:space="preserve"> sistem </w:t>
        </w:r>
      </w:ins>
      <w:ins w:id="70" w:author="Rafi Aziizi" w:date="2021-11-12T12:58:00Z">
        <w:r w:rsidR="0078780A">
          <w:t xml:space="preserve">agar </w:t>
        </w:r>
      </w:ins>
      <w:ins w:id="71" w:author="Rafi Aziizi" w:date="2021-11-12T12:57:00Z">
        <w:r w:rsidR="0078780A" w:rsidRPr="003B2E0A">
          <w:t>mempermudah melakukan</w:t>
        </w:r>
      </w:ins>
      <w:ins w:id="72" w:author="Rafi Aziizi" w:date="2021-11-12T13:03:00Z">
        <w:r w:rsidR="00B04AFE">
          <w:t xml:space="preserve"> proses absensi</w:t>
        </w:r>
      </w:ins>
      <w:ins w:id="73" w:author="Rafi Aziizi" w:date="2021-11-12T12:57:00Z">
        <w:r w:rsidR="0078780A" w:rsidRPr="003B2E0A">
          <w:t xml:space="preserve"> </w:t>
        </w:r>
      </w:ins>
      <w:ins w:id="74" w:author="Rafi Aziizi" w:date="2021-11-12T12:58:00Z">
        <w:r w:rsidR="0078780A">
          <w:t xml:space="preserve">dan </w:t>
        </w:r>
      </w:ins>
      <w:ins w:id="75" w:author="Rafi Aziizi" w:date="2021-11-12T13:03:00Z">
        <w:r w:rsidR="00B04AFE" w:rsidRPr="003B2E0A">
          <w:lastRenderedPageBreak/>
          <w:t>rekapitulasi absen</w:t>
        </w:r>
        <w:r w:rsidR="00B04AFE">
          <w:t>si</w:t>
        </w:r>
        <w:r w:rsidR="00B04AFE" w:rsidRPr="003B2E0A">
          <w:t xml:space="preserve"> </w:t>
        </w:r>
      </w:ins>
      <w:ins w:id="76" w:author="Rafi Aziizi" w:date="2021-11-12T12:58:00Z">
        <w:r w:rsidR="0078780A">
          <w:t xml:space="preserve">yang </w:t>
        </w:r>
      </w:ins>
      <w:ins w:id="77" w:author="Rafi Aziizi" w:date="2021-11-12T12:57:00Z">
        <w:r w:rsidR="0078780A" w:rsidRPr="003B2E0A">
          <w:t>dilakukan dalam waktu singkat</w:t>
        </w:r>
      </w:ins>
      <w:ins w:id="78" w:author="Rafi Aziizi" w:date="2021-11-12T12:58:00Z">
        <w:r w:rsidR="0078780A">
          <w:t xml:space="preserve"> pada sekolah SMK Cendekia Batujajar</w:t>
        </w:r>
      </w:ins>
      <w:ins w:id="79" w:author="Rafi Aziizi" w:date="2021-11-12T12:57:00Z">
        <w:r w:rsidR="0078780A">
          <w:t>.</w:t>
        </w:r>
      </w:ins>
      <w:del w:id="80"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81" w:author="Rafi Aziizi" w:date="2021-11-12T13:03:00Z">
        <w:r w:rsidR="00B04AFE">
          <w:t xml:space="preserve"> </w:t>
        </w:r>
      </w:ins>
    </w:p>
    <w:p w14:paraId="59858F3B" w14:textId="28FF8C4E" w:rsidR="00D05A0C" w:rsidRPr="003B2E0A" w:rsidRDefault="00B04AFE">
      <w:pPr>
        <w:pStyle w:val="ListParagraph"/>
        <w:ind w:left="0" w:firstLine="567"/>
        <w:pPrChange w:id="82" w:author="Rafi Aziizi" w:date="2021-11-12T13:03:00Z">
          <w:pPr>
            <w:pStyle w:val="ListParagraph"/>
            <w:ind w:left="0"/>
          </w:pPr>
        </w:pPrChange>
      </w:pPr>
      <w:ins w:id="83" w:author="Rafi Aziizi" w:date="2021-11-12T13:03:00Z">
        <w:r>
          <w:t>A</w:t>
        </w:r>
      </w:ins>
      <w:del w:id="84" w:author="Rafi Aziizi" w:date="2021-11-12T13:03:00Z">
        <w:r w:rsidR="00D05A0C" w:rsidRPr="003B2E0A" w:rsidDel="00B04AFE">
          <w:delText>A</w:delText>
        </w:r>
      </w:del>
      <w:r w:rsidR="00D05A0C" w:rsidRPr="003B2E0A">
        <w:t xml:space="preserve">dapun </w:t>
      </w:r>
      <w:del w:id="85" w:author="Rafi Aziizi" w:date="2021-11-12T11:08:00Z">
        <w:r w:rsidR="00D05A0C" w:rsidRPr="003B2E0A" w:rsidDel="00C9617C">
          <w:delText xml:space="preserve">tujuan </w:delText>
        </w:r>
      </w:del>
      <w:ins w:id="86" w:author="Rafi Aziizi" w:date="2021-11-12T12:57:00Z">
        <w:r w:rsidR="0078780A">
          <w:t>tujuan</w:t>
        </w:r>
      </w:ins>
      <w:ins w:id="87"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655BCBC4" w:rsidR="00D05A0C" w:rsidRPr="003B2E0A" w:rsidRDefault="00D05A0C" w:rsidP="00FF2590">
      <w:pPr>
        <w:pStyle w:val="ListParagraph"/>
        <w:numPr>
          <w:ilvl w:val="0"/>
          <w:numId w:val="47"/>
        </w:numPr>
      </w:pPr>
      <w:del w:id="88" w:author="Rafi Aziizi" w:date="2021-11-12T11:07:00Z">
        <w:r w:rsidRPr="003B2E0A" w:rsidDel="00C9617C">
          <w:delText xml:space="preserve">Merancang </w:delText>
        </w:r>
      </w:del>
      <w:ins w:id="89" w:author="Rafi Aziizi" w:date="2021-11-12T12:59:00Z">
        <w:r w:rsidR="0078780A" w:rsidRPr="003B2E0A">
          <w:t>Me</w:t>
        </w:r>
        <w:r w:rsidR="0078780A">
          <w:t xml:space="preserve">mbantu </w:t>
        </w:r>
      </w:ins>
      <w:ins w:id="90" w:author="Rafi Aziizi" w:date="2021-11-12T13:03:00Z">
        <w:r w:rsidR="00B04AFE">
          <w:t>Guru BK da</w:t>
        </w:r>
      </w:ins>
      <w:ins w:id="91" w:author="Rafi Aziizi" w:date="2021-11-12T13:04:00Z">
        <w:r w:rsidR="00B04AFE">
          <w:t>n Bagian IT</w:t>
        </w:r>
      </w:ins>
      <w:ins w:id="92" w:author="Rafi Aziizi" w:date="2021-11-12T12:59:00Z">
        <w:r w:rsidR="0078780A">
          <w:t xml:space="preserve"> untuk dapat mengatasi masalah keefektifan dan keefisienan rekapitulasi absen dalam periode tertentu</w:t>
        </w:r>
      </w:ins>
      <w:del w:id="93"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4" w:author="Rafi Aziizi" w:date="2021-11-12T13:01:00Z"/>
        </w:rPr>
      </w:pPr>
      <w:del w:id="95" w:author="Rafi Aziizi" w:date="2021-11-12T11:07:00Z">
        <w:r w:rsidRPr="003B2E0A" w:rsidDel="00C9617C">
          <w:delText xml:space="preserve">Merancang </w:delText>
        </w:r>
      </w:del>
      <w:ins w:id="96" w:author="Rafi Aziizi" w:date="2021-11-12T12:59:00Z">
        <w:r w:rsidR="0078780A">
          <w:t>Membantu siswa</w:t>
        </w:r>
      </w:ins>
      <w:ins w:id="97" w:author="Rafi Aziizi" w:date="2021-11-12T13:00:00Z">
        <w:r w:rsidR="0078780A">
          <w:t xml:space="preserve"> ketika melakukan absensi secara mandiri</w:t>
        </w:r>
      </w:ins>
      <w:ins w:id="98" w:author="Rafi Aziizi" w:date="2021-11-12T13:01:00Z">
        <w:r w:rsidR="00B04AFE">
          <w:t xml:space="preserve"> dengan mudah</w:t>
        </w:r>
      </w:ins>
      <w:del w:id="99"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100" w:author="Rafi Aziizi" w:date="2021-11-12T13:01:00Z">
        <w:r>
          <w:t xml:space="preserve">Membantu </w:t>
        </w:r>
      </w:ins>
      <w:ins w:id="101" w:author="Rafi Aziizi" w:date="2021-11-12T13:02:00Z">
        <w:r>
          <w:t xml:space="preserve">kepala sekolah dalam melakukan </w:t>
        </w:r>
        <w:r w:rsidRPr="00B04AFE">
          <w:rPr>
            <w:i/>
            <w:iCs/>
            <w:rPrChange w:id="102" w:author="Rafi Aziizi" w:date="2021-11-12T13:02:00Z">
              <w:rPr/>
            </w:rPrChange>
          </w:rPr>
          <w:t>monitoring</w:t>
        </w:r>
        <w:r>
          <w:rPr>
            <w:i/>
            <w:iCs/>
          </w:rPr>
          <w:t xml:space="preserve"> </w:t>
        </w:r>
        <w:r>
          <w:t xml:space="preserve">absensi siswa secara </w:t>
        </w:r>
        <w:r w:rsidRPr="00B04AFE">
          <w:rPr>
            <w:i/>
            <w:iCs/>
            <w:rPrChange w:id="103" w:author="Rafi Aziizi" w:date="2021-11-12T13:02:00Z">
              <w:rPr/>
            </w:rPrChange>
          </w:rPr>
          <w:t>real</w:t>
        </w:r>
        <w:r>
          <w:rPr>
            <w:i/>
            <w:iCs/>
          </w:rPr>
          <w:t xml:space="preserve"> </w:t>
        </w:r>
        <w:r w:rsidRPr="00B04AFE">
          <w:rPr>
            <w:i/>
            <w:iCs/>
            <w:rPrChange w:id="104"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5" w:name="_Toc80034213"/>
      <w:bookmarkStart w:id="106" w:name="_Toc83115715"/>
      <w:r>
        <w:rPr>
          <w:lang w:val="en-US"/>
        </w:rPr>
        <w:t xml:space="preserve">Metodologi </w:t>
      </w:r>
      <w:del w:id="107" w:author="Rafi Aziizi" w:date="2021-11-12T10:36:00Z">
        <w:r w:rsidR="00542F54" w:rsidDel="009931A1">
          <w:rPr>
            <w:lang w:val="en-US"/>
          </w:rPr>
          <w:delText>Penelitian</w:delText>
        </w:r>
        <w:bookmarkEnd w:id="105"/>
        <w:bookmarkEnd w:id="106"/>
        <w:r w:rsidR="00542F54" w:rsidDel="009931A1">
          <w:rPr>
            <w:lang w:val="en-US"/>
          </w:rPr>
          <w:delText xml:space="preserve"> </w:delText>
        </w:r>
      </w:del>
      <w:ins w:id="108"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109" w:author="Rafi Aziizi" w:date="2021-11-12T10:37:00Z">
        <w:r w:rsidDel="009931A1">
          <w:delText xml:space="preserve">penelitian </w:delText>
        </w:r>
      </w:del>
      <w:ins w:id="110"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111" w:author="Rafi Aziizi" w:date="2021-11-12T10:37:00Z">
        <w:r w:rsidR="009931A1">
          <w:t xml:space="preserve">kerja praktik </w:t>
        </w:r>
      </w:ins>
      <w:del w:id="112"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25F5CD69" w:rsidR="00040376" w:rsidRDefault="00040376" w:rsidP="00C93BF7">
      <w:pPr>
        <w:pStyle w:val="Heading3"/>
        <w:numPr>
          <w:ilvl w:val="2"/>
          <w:numId w:val="5"/>
        </w:numPr>
        <w:tabs>
          <w:tab w:val="left" w:pos="567"/>
        </w:tabs>
        <w:ind w:left="567" w:hanging="567"/>
      </w:pPr>
      <w:bookmarkStart w:id="113" w:name="_Toc80034214"/>
      <w:bookmarkStart w:id="114" w:name="_Toc83115716"/>
      <w:r w:rsidRPr="00040376">
        <w:t>Metode Pengumpulan data</w:t>
      </w:r>
      <w:bookmarkEnd w:id="113"/>
      <w:bookmarkEnd w:id="114"/>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dan juga internet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76EF2A78" w:rsidR="00040376" w:rsidRDefault="00040376" w:rsidP="00C93BF7">
      <w:pPr>
        <w:pStyle w:val="Heading3"/>
        <w:numPr>
          <w:ilvl w:val="2"/>
          <w:numId w:val="5"/>
        </w:numPr>
        <w:tabs>
          <w:tab w:val="left" w:pos="567"/>
        </w:tabs>
        <w:ind w:left="567" w:hanging="567"/>
      </w:pPr>
      <w:bookmarkStart w:id="115" w:name="_Toc80034215"/>
      <w:bookmarkStart w:id="116" w:name="_Toc83115717"/>
      <w:r w:rsidRPr="00040376">
        <w:t>Metode Pengembangan Sistem</w:t>
      </w:r>
      <w:bookmarkEnd w:id="115"/>
      <w:bookmarkEnd w:id="116"/>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117" w:author="Rafi Aziizi" w:date="2021-11-12T13:06:00Z">
        <w:r w:rsidDel="00B04AFE">
          <w:delText>prototype</w:delText>
        </w:r>
      </w:del>
      <w:ins w:id="118" w:author="Rafi Aziizi" w:date="2021-11-12T13:06:00Z">
        <w:r w:rsidR="00B04AFE">
          <w:t>waterfall</w:t>
        </w:r>
      </w:ins>
      <w:r>
        <w:t>. Dalam metode ini sendiri memiliki bebera</w:t>
      </w:r>
      <w:r w:rsidR="00A84E93">
        <w:t xml:space="preserve">pa tahap dari mulai </w:t>
      </w:r>
      <w:r w:rsidR="00A84E93">
        <w:lastRenderedPageBreak/>
        <w:t>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119" w:author="Rafi Aziizi" w:date="2021-11-12T13:06:00Z"/>
        </w:rPr>
      </w:pPr>
      <w:r>
        <w:t xml:space="preserve">Tahap </w:t>
      </w:r>
      <w:r w:rsidR="007A7DAE">
        <w:t>P</w:t>
      </w:r>
      <w:r>
        <w:t xml:space="preserve">engumpulan </w:t>
      </w:r>
      <w:ins w:id="120" w:author="Rafi Aziizi" w:date="2021-11-12T13:07:00Z">
        <w:r w:rsidR="00B04AFE">
          <w:t>Data</w:t>
        </w:r>
      </w:ins>
      <w:del w:id="121" w:author="Rafi Aziizi" w:date="2021-11-12T13:07:00Z">
        <w:r w:rsidDel="00B04AFE">
          <w:delText>data</w:delText>
        </w:r>
      </w:del>
      <w:r>
        <w:t>, digunakan untuk mendefisikan seluruh kebutuhan pembangunan sistem</w:t>
      </w:r>
      <w:ins w:id="122" w:author="Rafi Aziizi" w:date="2021-11-12T13:07:00Z">
        <w:r w:rsidR="00B04AFE">
          <w:t xml:space="preserve"> berdasarkan informasi dari hasil studi pustaka, </w:t>
        </w:r>
      </w:ins>
      <w:ins w:id="123"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24" w:author="Rafi Aziizi" w:date="2021-11-12T13:08:00Z">
        <w:r>
          <w:t>Tahap Desain, merupakan tahap pengembangan tampilan aplikasi atau biasa disebut User Interface/User Exper</w:t>
        </w:r>
      </w:ins>
      <w:ins w:id="125" w:author="Rafi Aziizi" w:date="2021-11-12T13:09:00Z">
        <w:r>
          <w:t>ience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26" w:author="Rafi Aziizi" w:date="2021-11-12T13:08:00Z"/>
        </w:rPr>
      </w:pPr>
      <w:del w:id="127"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28" w:author="Rafi Aziizi" w:date="2021-11-12T13:08:00Z"/>
        </w:rPr>
      </w:pPr>
      <w:del w:id="129"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30" w:author="Rafi Aziizi" w:date="2021-11-12T13:09:00Z">
        <w:r w:rsidDel="00B04AFE">
          <w:delText>Mengkode Sistem</w:delText>
        </w:r>
      </w:del>
      <w:ins w:id="131" w:author="Rafi Aziizi" w:date="2021-11-12T13:09:00Z">
        <w:r w:rsidR="00B04AFE">
          <w:t>Implementasi Sistem</w:t>
        </w:r>
      </w:ins>
      <w:r>
        <w:t>,</w:t>
      </w:r>
      <w:del w:id="132" w:author="Rafi Aziizi" w:date="2021-11-12T13:10:00Z">
        <w:r w:rsidDel="00B04AFE">
          <w:delText xml:space="preserve"> </w:delText>
        </w:r>
      </w:del>
      <w:ins w:id="133" w:author="Rafi Aziizi" w:date="2021-11-12T13:10:00Z">
        <w:r w:rsidR="00B04AFE">
          <w:t xml:space="preserve"> merupakan tahapan pengembangan apli</w:t>
        </w:r>
      </w:ins>
      <w:ins w:id="134" w:author="Rafi Aziizi" w:date="2021-11-12T13:11:00Z">
        <w:r w:rsidR="00B04AFE">
          <w:t xml:space="preserve">kasi berdasarkan data dan desain yang telah ditentukan </w:t>
        </w:r>
        <w:r w:rsidR="0004566C">
          <w:t>sebelumnya kedalam bahasa pemrograman</w:t>
        </w:r>
      </w:ins>
      <w:del w:id="135"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36" w:author="Rafi Aziizi" w:date="2021-11-12T13:12:00Z">
        <w:r w:rsidR="0004566C">
          <w:t xml:space="preserve"> dan Perbaikan berkala</w:t>
        </w:r>
      </w:ins>
      <w:r w:rsidR="004532A9">
        <w:t xml:space="preserve">, </w:t>
      </w:r>
      <w:del w:id="137" w:author="Rafi Aziizi" w:date="2021-11-12T13:12:00Z">
        <w:r w:rsidR="004532A9" w:rsidDel="0004566C">
          <w:delText>siap untuk dirilis</w:delText>
        </w:r>
      </w:del>
      <w:ins w:id="138" w:author="Rafi Aziizi" w:date="2021-11-12T13:12:00Z">
        <w:r w:rsidR="0004566C">
          <w:t>tahapan terakhir ini merupakan tahapan pemakaian dan pemeliharaan sistem oleh user secara berkala</w:t>
        </w:r>
      </w:ins>
      <w:r w:rsidR="004532A9">
        <w:t>.</w:t>
      </w:r>
    </w:p>
    <w:p w14:paraId="14B0C4AB" w14:textId="2DD58467" w:rsidR="00040376" w:rsidRDefault="00040376" w:rsidP="00542F54">
      <w:pPr>
        <w:pStyle w:val="Heading2"/>
        <w:ind w:left="567" w:hanging="567"/>
        <w:rPr>
          <w:lang w:val="en-US"/>
        </w:rPr>
      </w:pPr>
      <w:bookmarkStart w:id="139" w:name="_Toc80034216"/>
      <w:bookmarkStart w:id="140" w:name="_Toc83115718"/>
      <w:r>
        <w:rPr>
          <w:lang w:val="en-US"/>
        </w:rPr>
        <w:t>Sistematika Penulisan</w:t>
      </w:r>
      <w:bookmarkEnd w:id="139"/>
      <w:bookmarkEnd w:id="140"/>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lastRenderedPageBreak/>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141" w:name="_Toc80034217"/>
      <w:bookmarkStart w:id="142"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41"/>
      <w:bookmarkEnd w:id="142"/>
    </w:p>
    <w:p w14:paraId="2E883654" w14:textId="434AE4E3" w:rsidR="00040376" w:rsidRDefault="00040376" w:rsidP="00C93BF7">
      <w:pPr>
        <w:pStyle w:val="Heading2"/>
        <w:numPr>
          <w:ilvl w:val="0"/>
          <w:numId w:val="3"/>
        </w:numPr>
        <w:ind w:left="709" w:hanging="709"/>
        <w:rPr>
          <w:lang w:val="en-US"/>
        </w:rPr>
      </w:pPr>
      <w:bookmarkStart w:id="143" w:name="_Toc80034218"/>
      <w:bookmarkStart w:id="144" w:name="_Toc83115720"/>
      <w:r>
        <w:rPr>
          <w:lang w:val="en-US"/>
        </w:rPr>
        <w:t>Landasan Teori</w:t>
      </w:r>
      <w:bookmarkEnd w:id="143"/>
      <w:bookmarkEnd w:id="144"/>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14C8EFE2" w:rsidR="00252056" w:rsidRDefault="00252056" w:rsidP="00FF2590">
      <w:pPr>
        <w:pStyle w:val="Heading3"/>
        <w:numPr>
          <w:ilvl w:val="0"/>
          <w:numId w:val="17"/>
        </w:numPr>
        <w:ind w:left="709" w:hanging="709"/>
        <w:rPr>
          <w:lang w:val="en-US"/>
        </w:rPr>
      </w:pPr>
      <w:bookmarkStart w:id="145" w:name="_Toc80034219"/>
      <w:bookmarkStart w:id="146" w:name="_Toc83115721"/>
      <w:r>
        <w:rPr>
          <w:lang w:val="en-US"/>
        </w:rPr>
        <w:t>Sistem Informasi</w:t>
      </w:r>
      <w:bookmarkEnd w:id="145"/>
      <w:bookmarkEnd w:id="146"/>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3BD0D725" w:rsidR="00252056" w:rsidRDefault="00252056" w:rsidP="00FF2590">
      <w:pPr>
        <w:pStyle w:val="Heading3"/>
        <w:numPr>
          <w:ilvl w:val="0"/>
          <w:numId w:val="17"/>
        </w:numPr>
        <w:ind w:left="709" w:hanging="709"/>
        <w:rPr>
          <w:lang w:val="en-US"/>
        </w:rPr>
      </w:pPr>
      <w:bookmarkStart w:id="147" w:name="_Toc80034220"/>
      <w:bookmarkStart w:id="148" w:name="_Toc83115722"/>
      <w:r>
        <w:rPr>
          <w:lang w:val="en-US"/>
        </w:rPr>
        <w:t>Basis Data</w:t>
      </w:r>
      <w:bookmarkEnd w:id="147"/>
      <w:bookmarkEnd w:id="148"/>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21D2BF36" w:rsidR="003D36D6" w:rsidRDefault="003D36D6" w:rsidP="00FF2590">
      <w:pPr>
        <w:pStyle w:val="ListParagraph"/>
        <w:numPr>
          <w:ilvl w:val="0"/>
          <w:numId w:val="18"/>
        </w:numPr>
        <w:ind w:left="426"/>
      </w:pPr>
      <w:r>
        <w:t>Kesulita npengaksesan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t>Masalah integrasi</w:t>
      </w:r>
    </w:p>
    <w:p w14:paraId="24262E14" w14:textId="30A94F01" w:rsidR="003D36D6" w:rsidRDefault="00AD39F4" w:rsidP="00FF2590">
      <w:pPr>
        <w:pStyle w:val="Heading3"/>
        <w:numPr>
          <w:ilvl w:val="0"/>
          <w:numId w:val="17"/>
        </w:numPr>
        <w:ind w:left="709" w:hanging="709"/>
        <w:rPr>
          <w:lang w:val="en-US"/>
        </w:rPr>
      </w:pPr>
      <w:bookmarkStart w:id="149" w:name="_Toc80034221"/>
      <w:bookmarkStart w:id="150" w:name="_Toc83115723"/>
      <w:r>
        <w:rPr>
          <w:lang w:val="en-US"/>
        </w:rPr>
        <w:lastRenderedPageBreak/>
        <w:t>XAMPP</w:t>
      </w:r>
      <w:bookmarkEnd w:id="149"/>
      <w:bookmarkEnd w:id="150"/>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server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01D1DFEE" w:rsidR="00C378B4" w:rsidRDefault="009A50AD" w:rsidP="00FF2590">
      <w:pPr>
        <w:pStyle w:val="Heading3"/>
        <w:numPr>
          <w:ilvl w:val="0"/>
          <w:numId w:val="17"/>
        </w:numPr>
        <w:ind w:left="709" w:hanging="709"/>
      </w:pPr>
      <w:bookmarkStart w:id="151" w:name="_Toc80034222"/>
      <w:bookmarkStart w:id="152" w:name="_Toc83115724"/>
      <w:r>
        <w:rPr>
          <w:lang w:val="en-US"/>
        </w:rPr>
        <w:t xml:space="preserve">Unified </w:t>
      </w:r>
      <w:r w:rsidRPr="009229B1">
        <w:t>Modeling Language (UML)</w:t>
      </w:r>
      <w:bookmarkEnd w:id="151"/>
      <w:bookmarkEnd w:id="152"/>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53" w:author="Rafi Aziizi" w:date="2021-11-12T13:13:00Z"/>
          <w:lang w:val="en-US"/>
        </w:rPr>
      </w:pPr>
      <w:bookmarkStart w:id="154" w:name="_Toc80034223"/>
      <w:bookmarkStart w:id="155" w:name="_Toc83115725"/>
      <w:commentRangeStart w:id="156"/>
      <w:del w:id="157" w:author="Rafi Aziizi" w:date="2021-11-12T13:13:00Z">
        <w:r w:rsidRPr="00D85F50" w:rsidDel="0004566C">
          <w:rPr>
            <w:lang w:val="en-US"/>
          </w:rPr>
          <w:delText>Flowchart</w:delText>
        </w:r>
        <w:bookmarkEnd w:id="154"/>
        <w:bookmarkEnd w:id="155"/>
        <w:commentRangeEnd w:id="156"/>
        <w:r w:rsidR="00C9617C" w:rsidDel="0004566C">
          <w:rPr>
            <w:rStyle w:val="CommentReference"/>
            <w:rFonts w:eastAsia="Times New Roman"/>
            <w:b w:val="0"/>
            <w:lang w:val="en-US"/>
          </w:rPr>
          <w:commentReference w:id="156"/>
        </w:r>
        <w:r w:rsidRPr="00D85F50" w:rsidDel="0004566C">
          <w:rPr>
            <w:lang w:val="en-US"/>
          </w:rPr>
          <w:delText xml:space="preserve"> </w:delText>
        </w:r>
      </w:del>
    </w:p>
    <w:p w14:paraId="30D45937" w14:textId="065D0157" w:rsidR="002E3348" w:rsidRPr="002E3348" w:rsidDel="0004566C" w:rsidRDefault="002E3348" w:rsidP="00177B0A">
      <w:pPr>
        <w:ind w:firstLine="709"/>
        <w:rPr>
          <w:del w:id="158" w:author="Rafi Aziizi" w:date="2021-11-12T13:13:00Z"/>
        </w:rPr>
      </w:pPr>
      <w:del w:id="159"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160" w:name="_Toc80034224"/>
      <w:bookmarkStart w:id="161" w:name="_Toc83115726"/>
      <w:r>
        <w:rPr>
          <w:lang w:val="en-US"/>
        </w:rPr>
        <w:t>Analisis Sistem</w:t>
      </w:r>
      <w:bookmarkEnd w:id="160"/>
      <w:bookmarkEnd w:id="161"/>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4E01837D" w:rsidR="00AD39F4" w:rsidRPr="00D85F50" w:rsidRDefault="00AD39F4" w:rsidP="00FF2590">
      <w:pPr>
        <w:pStyle w:val="Heading3"/>
        <w:numPr>
          <w:ilvl w:val="0"/>
          <w:numId w:val="17"/>
        </w:numPr>
        <w:ind w:left="709" w:hanging="709"/>
        <w:rPr>
          <w:lang w:val="en-US"/>
        </w:rPr>
      </w:pPr>
      <w:bookmarkStart w:id="162" w:name="_Toc80034225"/>
      <w:bookmarkStart w:id="163" w:name="_Toc83115727"/>
      <w:r w:rsidRPr="00D85F50">
        <w:rPr>
          <w:lang w:val="en-US"/>
        </w:rPr>
        <w:lastRenderedPageBreak/>
        <w:t>Bahasa Pemrograman JAVA</w:t>
      </w:r>
      <w:bookmarkEnd w:id="162"/>
      <w:bookmarkEnd w:id="163"/>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5D7CC41A" w:rsidR="00AD39F4" w:rsidRDefault="00AD39F4" w:rsidP="00FF2590">
      <w:pPr>
        <w:pStyle w:val="Heading3"/>
        <w:numPr>
          <w:ilvl w:val="0"/>
          <w:numId w:val="17"/>
        </w:numPr>
        <w:ind w:left="709" w:hanging="709"/>
        <w:rPr>
          <w:lang w:val="en-US"/>
        </w:rPr>
      </w:pPr>
      <w:bookmarkStart w:id="164" w:name="_Toc80034226"/>
      <w:bookmarkStart w:id="165" w:name="_Toc83115728"/>
      <w:r>
        <w:rPr>
          <w:lang w:val="en-US"/>
        </w:rPr>
        <w:t>RFID</w:t>
      </w:r>
      <w:bookmarkEnd w:id="164"/>
      <w:bookmarkEnd w:id="165"/>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dapat merupakan perangkat read-only dan juga read-write yang berarti dapat dibaca saja </w:t>
      </w:r>
      <w:r w:rsidRPr="002052BC">
        <w:lastRenderedPageBreak/>
        <w:t>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7E1B15F3" w:rsidR="00AD39F4" w:rsidRDefault="00AD39F4" w:rsidP="00FF2590">
      <w:pPr>
        <w:pStyle w:val="Heading3"/>
        <w:numPr>
          <w:ilvl w:val="0"/>
          <w:numId w:val="17"/>
        </w:numPr>
        <w:ind w:left="709" w:hanging="709"/>
        <w:rPr>
          <w:lang w:val="en-US"/>
        </w:rPr>
      </w:pPr>
      <w:bookmarkStart w:id="166" w:name="_Toc80034227"/>
      <w:bookmarkStart w:id="167" w:name="_Toc83115729"/>
      <w:r>
        <w:rPr>
          <w:lang w:val="en-US"/>
        </w:rPr>
        <w:t>Ra</w:t>
      </w:r>
      <w:r w:rsidR="001205CF">
        <w:rPr>
          <w:lang w:val="en-US"/>
        </w:rPr>
        <w:t>s</w:t>
      </w:r>
      <w:r>
        <w:rPr>
          <w:lang w:val="en-US"/>
        </w:rPr>
        <w:t>pberry</w:t>
      </w:r>
      <w:bookmarkEnd w:id="166"/>
      <w:bookmarkEnd w:id="167"/>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68" w:name="_Toc80034228"/>
      <w:bookmarkStart w:id="169" w:name="_Toc83115730"/>
      <w:r>
        <w:rPr>
          <w:lang w:val="en-US"/>
        </w:rPr>
        <w:t xml:space="preserve">Studi </w:t>
      </w:r>
      <w:commentRangeStart w:id="170"/>
      <w:r>
        <w:rPr>
          <w:lang w:val="en-US"/>
        </w:rPr>
        <w:t>Pustaka</w:t>
      </w:r>
      <w:bookmarkEnd w:id="168"/>
      <w:bookmarkEnd w:id="169"/>
      <w:commentRangeEnd w:id="170"/>
      <w:r w:rsidR="00C9617C">
        <w:rPr>
          <w:rStyle w:val="CommentReference"/>
          <w:rFonts w:eastAsia="Times New Roman"/>
          <w:b w:val="0"/>
          <w:lang w:val="en-US"/>
        </w:rPr>
        <w:commentReference w:id="170"/>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71" w:author="Rafi Aziizi" w:date="2021-11-12T13:14:00Z">
        <w:r w:rsidR="0004566C">
          <w:t>i</w:t>
        </w:r>
      </w:ins>
      <w:del w:id="172"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73" w:name="_Toc80034229"/>
      <w:bookmarkStart w:id="174"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73"/>
      <w:bookmarkEnd w:id="174"/>
    </w:p>
    <w:p w14:paraId="2A41D854" w14:textId="13B768E1" w:rsidR="00746D78" w:rsidRDefault="00746D78" w:rsidP="00C93BF7">
      <w:pPr>
        <w:pStyle w:val="Heading2"/>
        <w:numPr>
          <w:ilvl w:val="1"/>
          <w:numId w:val="4"/>
        </w:numPr>
        <w:ind w:left="709" w:hanging="709"/>
        <w:rPr>
          <w:lang w:val="en-US"/>
        </w:rPr>
      </w:pPr>
      <w:bookmarkStart w:id="175" w:name="_Toc80034230"/>
      <w:bookmarkStart w:id="176" w:name="_Toc83115732"/>
      <w:r>
        <w:rPr>
          <w:lang w:val="en-US"/>
        </w:rPr>
        <w:t>Latar Belakang Sekolah</w:t>
      </w:r>
      <w:bookmarkEnd w:id="175"/>
      <w:bookmarkEnd w:id="176"/>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7BD8CEFA" w:rsidR="005C75DF" w:rsidRDefault="00356EC8" w:rsidP="00C93BF7">
      <w:pPr>
        <w:pStyle w:val="Heading3"/>
        <w:numPr>
          <w:ilvl w:val="2"/>
          <w:numId w:val="6"/>
        </w:numPr>
        <w:ind w:left="709" w:hanging="142"/>
        <w:rPr>
          <w:lang w:val="en-US"/>
        </w:rPr>
      </w:pPr>
      <w:bookmarkStart w:id="177" w:name="_Toc80034231"/>
      <w:bookmarkStart w:id="178"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77"/>
      <w:bookmarkEnd w:id="178"/>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EF7515D" w:rsidR="001F2641" w:rsidRPr="00630A6E" w:rsidRDefault="001F2641" w:rsidP="00832EA1">
                            <w:pPr>
                              <w:pStyle w:val="Caption"/>
                              <w:rPr>
                                <w:b/>
                                <w:noProof/>
                                <w:color w:val="auto"/>
                                <w:lang w:val="id-ID"/>
                              </w:rPr>
                            </w:pPr>
                            <w:bookmarkStart w:id="179"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Cendekia Batujajar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EF7515D" w:rsidR="001F2641" w:rsidRPr="00630A6E" w:rsidRDefault="001F2641" w:rsidP="00832EA1">
                      <w:pPr>
                        <w:pStyle w:val="Caption"/>
                        <w:rPr>
                          <w:b/>
                          <w:noProof/>
                          <w:color w:val="auto"/>
                          <w:lang w:val="id-ID"/>
                        </w:rPr>
                      </w:pPr>
                      <w:bookmarkStart w:id="180" w:name="_Toc83115814"/>
                      <w:r>
                        <w:t xml:space="preserve">Gambar 3. </w:t>
                      </w:r>
                      <w:r>
                        <w:fldChar w:fldCharType="begin"/>
                      </w:r>
                      <w:r>
                        <w:instrText xml:space="preserve"> SEQ Gambar_3. \* ARABIC </w:instrText>
                      </w:r>
                      <w:r>
                        <w:fldChar w:fldCharType="separate"/>
                      </w:r>
                      <w:r>
                        <w:rPr>
                          <w:noProof/>
                        </w:rPr>
                        <w:t>1</w:t>
                      </w:r>
                      <w:r>
                        <w:fldChar w:fldCharType="end"/>
                      </w:r>
                      <w:r>
                        <w:t xml:space="preserve"> Logo SMK Cendekia Batujajar</w:t>
                      </w:r>
                      <w:bookmarkEnd w:id="180"/>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4BD0AB28" w:rsidR="00746D78" w:rsidRDefault="00746D78" w:rsidP="00C93BF7">
      <w:pPr>
        <w:pStyle w:val="Heading3"/>
        <w:numPr>
          <w:ilvl w:val="2"/>
          <w:numId w:val="6"/>
        </w:numPr>
        <w:ind w:left="709" w:hanging="142"/>
        <w:rPr>
          <w:lang w:val="en-US"/>
        </w:rPr>
      </w:pPr>
      <w:bookmarkStart w:id="181" w:name="_Toc80034232"/>
      <w:bookmarkStart w:id="182" w:name="_Toc83115734"/>
      <w:r>
        <w:rPr>
          <w:lang w:val="en-US"/>
        </w:rPr>
        <w:t>Visi dan Misi Sekolah</w:t>
      </w:r>
      <w:bookmarkEnd w:id="181"/>
      <w:bookmarkEnd w:id="182"/>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700CDB1A" w:rsidR="00746D78" w:rsidRDefault="00746D78" w:rsidP="00C93BF7">
      <w:pPr>
        <w:pStyle w:val="Heading3"/>
        <w:numPr>
          <w:ilvl w:val="2"/>
          <w:numId w:val="6"/>
        </w:numPr>
        <w:ind w:left="709" w:hanging="142"/>
        <w:rPr>
          <w:lang w:val="en-US"/>
        </w:rPr>
      </w:pPr>
      <w:bookmarkStart w:id="183" w:name="_Toc80034233"/>
      <w:bookmarkStart w:id="184" w:name="_Toc83115735"/>
      <w:r>
        <w:rPr>
          <w:lang w:val="en-US"/>
        </w:rPr>
        <w:t>Struktur Organisasi</w:t>
      </w:r>
      <w:bookmarkEnd w:id="183"/>
      <w:bookmarkEnd w:id="184"/>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2D4972E7" w:rsidR="001F2641" w:rsidRPr="00B90116" w:rsidRDefault="001F2641" w:rsidP="00832EA1">
                            <w:pPr>
                              <w:pStyle w:val="Caption"/>
                              <w:jc w:val="center"/>
                              <w:rPr>
                                <w:noProof/>
                                <w:sz w:val="24"/>
                                <w:szCs w:val="24"/>
                              </w:rPr>
                            </w:pPr>
                            <w:bookmarkStart w:id="185" w:name="_Toc83115815"/>
                            <w:r>
                              <w:t xml:space="preserve">Gambar 3. </w:t>
                            </w:r>
                            <w:r>
                              <w:fldChar w:fldCharType="begin"/>
                            </w:r>
                            <w:r>
                              <w:instrText xml:space="preserve"> SEQ Gambar_3. \* ARABIC </w:instrText>
                            </w:r>
                            <w:r>
                              <w:fldChar w:fldCharType="separate"/>
                            </w:r>
                            <w:r>
                              <w:rPr>
                                <w:noProof/>
                              </w:rPr>
                              <w:t>2</w:t>
                            </w:r>
                            <w:r>
                              <w:fldChar w:fldCharType="end"/>
                            </w:r>
                            <w:r>
                              <w:t xml:space="preserve"> Struktur Ogranisasi pada SMK Cendekia Batujajar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2D4972E7" w:rsidR="001F2641" w:rsidRPr="00B90116" w:rsidRDefault="001F2641" w:rsidP="00832EA1">
                      <w:pPr>
                        <w:pStyle w:val="Caption"/>
                        <w:jc w:val="center"/>
                        <w:rPr>
                          <w:noProof/>
                          <w:sz w:val="24"/>
                          <w:szCs w:val="24"/>
                        </w:rPr>
                      </w:pPr>
                      <w:bookmarkStart w:id="186" w:name="_Toc83115815"/>
                      <w:r>
                        <w:t xml:space="preserve">Gambar 3. </w:t>
                      </w:r>
                      <w:r>
                        <w:fldChar w:fldCharType="begin"/>
                      </w:r>
                      <w:r>
                        <w:instrText xml:space="preserve"> SEQ Gambar_3. \* ARABIC </w:instrText>
                      </w:r>
                      <w:r>
                        <w:fldChar w:fldCharType="separate"/>
                      </w:r>
                      <w:r>
                        <w:rPr>
                          <w:noProof/>
                        </w:rPr>
                        <w:t>2</w:t>
                      </w:r>
                      <w:r>
                        <w:fldChar w:fldCharType="end"/>
                      </w:r>
                      <w:r>
                        <w:t xml:space="preserve"> Struktur Ogranisasi pada SMK Cendekia Batujajar</w:t>
                      </w:r>
                      <w:bookmarkEnd w:id="186"/>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r w:rsidR="00356EC8">
        <w:rPr>
          <w:b/>
        </w:rPr>
        <w:t>Sumber:</w:t>
      </w:r>
      <w:r w:rsidR="00356EC8">
        <w:t xml:space="preserve"> SMK Cendekia Batujajar</w:t>
      </w:r>
      <w:r>
        <w:t>)</w:t>
      </w:r>
    </w:p>
    <w:p w14:paraId="086A6CAE" w14:textId="70C05497" w:rsidR="00746D78" w:rsidRDefault="00746D78" w:rsidP="00C93BF7">
      <w:pPr>
        <w:pStyle w:val="Heading2"/>
        <w:numPr>
          <w:ilvl w:val="1"/>
          <w:numId w:val="4"/>
        </w:numPr>
        <w:ind w:left="709" w:hanging="709"/>
        <w:rPr>
          <w:lang w:val="en-US"/>
        </w:rPr>
      </w:pPr>
      <w:bookmarkStart w:id="187" w:name="_Toc80034234"/>
      <w:bookmarkStart w:id="188" w:name="_Toc83115736"/>
      <w:r>
        <w:rPr>
          <w:lang w:val="en-US"/>
        </w:rPr>
        <w:t>Sistem yang sedang Berjalan</w:t>
      </w:r>
      <w:bookmarkEnd w:id="187"/>
      <w:bookmarkEnd w:id="188"/>
    </w:p>
    <w:p w14:paraId="1D7A1A7F" w14:textId="0E58F8EB" w:rsidR="00B0071F" w:rsidRPr="00B0071F" w:rsidRDefault="0093375E" w:rsidP="000F1488">
      <w:pPr>
        <w:ind w:firstLine="709"/>
      </w:pPr>
      <w:ins w:id="189" w:author="Rafi Aziizi" w:date="2021-11-12T13:27:00Z">
        <w:r>
          <w:t>Sistem yang sedang berjalan di SMK Cendekia Batujajar</w:t>
        </w:r>
      </w:ins>
      <w:ins w:id="190" w:author="Rafi Aziizi" w:date="2021-11-12T13:28:00Z">
        <w:r>
          <w:t xml:space="preserve"> saat ini masih berjalan secara manual dalam hal proses absensi dan rekapitulasi absensi, </w:t>
        </w:r>
      </w:ins>
      <w:ins w:id="191" w:author="Rafi Aziizi" w:date="2021-11-12T13:29:00Z">
        <w:r>
          <w:t>salah satu pihak sekolah yaitu guru BK perlu berkeliling disetiap kelas untuk melakukan absensi dan di akhir se</w:t>
        </w:r>
      </w:ins>
      <w:ins w:id="192" w:author="Rafi Aziizi" w:date="2021-11-12T13:30:00Z">
        <w:r>
          <w:t>mester dilakukan rekapitulasi absensi secara manual menggunakan mesin pengolah kata. Untuk proses sistem yang sedang berjalan dijelaskan pada sub bab</w:t>
        </w:r>
      </w:ins>
      <w:ins w:id="193" w:author="Rafi Aziizi" w:date="2021-11-12T13:31:00Z">
        <w:r>
          <w:t xml:space="preserve"> 3.2.1 sampai 3.2.4.</w:t>
        </w:r>
      </w:ins>
      <w:del w:id="194"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95" w:author="Rafi Aziizi" w:date="2021-11-12T13:20:00Z">
        <w:r w:rsidR="00C47083" w:rsidDel="0004566C">
          <w:delText>minggu</w:delText>
        </w:r>
      </w:del>
      <w:del w:id="196"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D79A78D" w:rsidR="00C2066A" w:rsidRDefault="00C2066A" w:rsidP="00C93BF7">
      <w:pPr>
        <w:pStyle w:val="Heading3"/>
        <w:numPr>
          <w:ilvl w:val="0"/>
          <w:numId w:val="7"/>
        </w:numPr>
        <w:ind w:left="709" w:hanging="142"/>
        <w:rPr>
          <w:lang w:val="en-US"/>
        </w:rPr>
      </w:pPr>
      <w:bookmarkStart w:id="197" w:name="_Toc80034235"/>
      <w:bookmarkStart w:id="198" w:name="_Toc83115737"/>
      <w:r>
        <w:rPr>
          <w:lang w:val="en-US"/>
        </w:rPr>
        <w:t>Proses Bisnis</w:t>
      </w:r>
      <w:del w:id="199" w:author="Rafi Aziizi" w:date="2021-11-12T13:24:00Z">
        <w:r w:rsidDel="0093375E">
          <w:rPr>
            <w:lang w:val="en-US"/>
          </w:rPr>
          <w:delText xml:space="preserve"> Data Absen </w:delText>
        </w:r>
        <w:commentRangeStart w:id="200"/>
        <w:r w:rsidDel="0093375E">
          <w:rPr>
            <w:lang w:val="en-US"/>
          </w:rPr>
          <w:delText>Siswa</w:delText>
        </w:r>
        <w:bookmarkEnd w:id="197"/>
        <w:bookmarkEnd w:id="198"/>
        <w:commentRangeEnd w:id="200"/>
        <w:r w:rsidR="00C9617C" w:rsidDel="0093375E">
          <w:rPr>
            <w:rStyle w:val="CommentReference"/>
            <w:rFonts w:eastAsia="Times New Roman"/>
            <w:b w:val="0"/>
            <w:lang w:val="en-US"/>
          </w:rPr>
          <w:commentReference w:id="200"/>
        </w:r>
      </w:del>
    </w:p>
    <w:p w14:paraId="63CBC17C" w14:textId="60FAFE86" w:rsidR="0093375E" w:rsidRDefault="0093375E">
      <w:pPr>
        <w:ind w:firstLine="567"/>
        <w:rPr>
          <w:ins w:id="201" w:author="Rafi Aziizi" w:date="2021-11-12T13:23:00Z"/>
        </w:rPr>
        <w:pPrChange w:id="202" w:author="Rafi Aziizi" w:date="2021-11-12T13:23:00Z">
          <w:pPr>
            <w:ind w:firstLine="360"/>
          </w:pPr>
        </w:pPrChange>
      </w:pPr>
      <w:ins w:id="203" w:author="Rafi Aziizi" w:date="2021-11-12T13:23:00Z">
        <w:r>
          <w:t>Dibawah ini merupakan sebuah activity diagram yang digunakan untuk menggambarkan proses bisnis absensi siswa SMK Cendekia Batujajar yang dilakukan secara manual mulai dari absen siswa hingga pelaporan kepada masing-masing wali kelas.</w:t>
        </w:r>
      </w:ins>
    </w:p>
    <w:p w14:paraId="1ACAA55B" w14:textId="77777777" w:rsidR="0093375E" w:rsidRDefault="0093375E" w:rsidP="0093375E">
      <w:pPr>
        <w:ind w:firstLine="709"/>
        <w:rPr>
          <w:ins w:id="204" w:author="Rafi Aziizi" w:date="2021-11-12T13:23:00Z"/>
        </w:rPr>
      </w:pPr>
      <w:ins w:id="205" w:author="Rafi Aziizi" w:date="2021-11-12T13:23:00Z">
        <w:r>
          <w:rPr>
            <w:noProof/>
          </w:rPr>
          <w:lastRenderedPageBreak/>
          <w:drawing>
            <wp:inline distT="0" distB="0" distL="0" distR="0" wp14:anchorId="2F69085B" wp14:editId="6B72571C">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6B364D27" w14:textId="77777777" w:rsidR="0093375E" w:rsidRDefault="0093375E" w:rsidP="0093375E">
      <w:pPr>
        <w:pStyle w:val="Caption"/>
        <w:jc w:val="center"/>
        <w:rPr>
          <w:ins w:id="206" w:author="Rafi Aziizi" w:date="2021-11-12T13:23:00Z"/>
        </w:rPr>
      </w:pPr>
      <w:ins w:id="207" w:author="Rafi Aziizi" w:date="2021-11-12T13:23:00Z">
        <w:r>
          <w:t xml:space="preserve">Gambar 3. </w:t>
        </w:r>
        <w:r>
          <w:fldChar w:fldCharType="begin"/>
        </w:r>
        <w:r>
          <w:instrText xml:space="preserve"> SEQ Gambar_3. \* ARABIC </w:instrText>
        </w:r>
        <w:r>
          <w:fldChar w:fldCharType="separate"/>
        </w:r>
        <w:r>
          <w:rPr>
            <w:noProof/>
          </w:rPr>
          <w:t>3</w:t>
        </w:r>
        <w:r>
          <w:fldChar w:fldCharType="end"/>
        </w:r>
        <w:r>
          <w:t xml:space="preserve"> Proses Bisnis Data Absen Siswa</w:t>
        </w:r>
      </w:ins>
    </w:p>
    <w:p w14:paraId="6BDC8828" w14:textId="67CCE333" w:rsidR="00880D9D" w:rsidDel="0093375E" w:rsidRDefault="0093375E">
      <w:pPr>
        <w:jc w:val="center"/>
        <w:rPr>
          <w:del w:id="208" w:author="Rafi Aziizi" w:date="2021-11-12T13:22:00Z"/>
        </w:rPr>
        <w:pPrChange w:id="209" w:author="Rafi Aziizi" w:date="2021-11-12T13:26:00Z">
          <w:pPr>
            <w:ind w:firstLine="709"/>
          </w:pPr>
        </w:pPrChange>
      </w:pPr>
      <w:ins w:id="210" w:author="Rafi Aziizi" w:date="2021-11-12T13:23:00Z">
        <w:r>
          <w:rPr>
            <w:b/>
          </w:rPr>
          <w:t>(Sumber:</w:t>
        </w:r>
        <w:r>
          <w:t xml:space="preserve"> Penyusun)</w:t>
        </w:r>
      </w:ins>
      <w:del w:id="211" w:author="Rafi Aziizi" w:date="2021-11-12T13:22:00Z">
        <w:r w:rsidR="00B67D3D" w:rsidDel="0093375E">
          <w:delText xml:space="preserve">Dibawah ini merupakan </w:delText>
        </w:r>
        <w:r w:rsidR="00316180" w:rsidDel="0093375E">
          <w:delText xml:space="preserve">sebuah activity diagram yang digunakan untuk menggambarkan </w:delText>
        </w:r>
        <w:r w:rsidR="00B67D3D" w:rsidDel="0093375E">
          <w:delText>proses bisnis abse</w:delText>
        </w:r>
        <w:r w:rsidR="003D3CC2" w:rsidDel="0093375E">
          <w:delText>n</w:delText>
        </w:r>
        <w:r w:rsidR="00B67D3D" w:rsidDel="0093375E">
          <w:delText>si siswa SMK Cendekia Batujajar yang dilakukan secara manual mulai dari absen siswa hingga pelaporan kepada masing-masing wali kelas.</w:delText>
        </w:r>
      </w:del>
    </w:p>
    <w:p w14:paraId="631BE28F" w14:textId="01A5F597" w:rsidR="00305A2E" w:rsidDel="0093375E" w:rsidRDefault="00305A2E">
      <w:pPr>
        <w:jc w:val="center"/>
        <w:rPr>
          <w:moveFrom w:id="212" w:author="Rafi Aziizi" w:date="2021-11-12T13:21:00Z"/>
        </w:rPr>
        <w:pPrChange w:id="213" w:author="Rafi Aziizi" w:date="2021-11-12T13:26:00Z">
          <w:pPr>
            <w:ind w:firstLine="709"/>
          </w:pPr>
        </w:pPrChange>
      </w:pPr>
      <w:moveFromRangeStart w:id="214" w:author="Rafi Aziizi" w:date="2021-11-12T13:21:00Z" w:name="move87615713"/>
      <w:moveFrom w:id="215" w:author="Rafi Aziizi" w:date="2021-11-12T13:21:00Z">
        <w:r w:rsidDel="0093375E">
          <w:t>Beberapa aturan terkait mengenai proses bisnis data absen siswa yaitu :</w:t>
        </w:r>
      </w:moveFrom>
    </w:p>
    <w:p w14:paraId="212F3C8A" w14:textId="512CDA38" w:rsidR="00305A2E" w:rsidDel="0093375E" w:rsidRDefault="00305A2E">
      <w:pPr>
        <w:jc w:val="center"/>
        <w:rPr>
          <w:moveFrom w:id="216" w:author="Rafi Aziizi" w:date="2021-11-12T13:21:00Z"/>
        </w:rPr>
        <w:pPrChange w:id="217" w:author="Rafi Aziizi" w:date="2021-11-12T13:26:00Z">
          <w:pPr>
            <w:pStyle w:val="ListParagraph"/>
            <w:numPr>
              <w:numId w:val="75"/>
            </w:numPr>
            <w:ind w:hanging="360"/>
          </w:pPr>
        </w:pPrChange>
      </w:pPr>
      <w:moveFrom w:id="218"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jc w:val="center"/>
        <w:rPr>
          <w:moveFrom w:id="219" w:author="Rafi Aziizi" w:date="2021-11-12T13:21:00Z"/>
        </w:rPr>
        <w:pPrChange w:id="220" w:author="Rafi Aziizi" w:date="2021-11-12T13:26:00Z">
          <w:pPr>
            <w:pStyle w:val="ListParagraph"/>
            <w:numPr>
              <w:numId w:val="75"/>
            </w:numPr>
            <w:ind w:hanging="360"/>
          </w:pPr>
        </w:pPrChange>
      </w:pPr>
      <w:moveFrom w:id="221"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jc w:val="center"/>
        <w:rPr>
          <w:moveFrom w:id="222" w:author="Rafi Aziizi" w:date="2021-11-12T13:21:00Z"/>
        </w:rPr>
        <w:pPrChange w:id="223" w:author="Rafi Aziizi" w:date="2021-11-12T13:26:00Z">
          <w:pPr>
            <w:pStyle w:val="ListParagraph"/>
            <w:numPr>
              <w:numId w:val="75"/>
            </w:numPr>
            <w:ind w:hanging="360"/>
          </w:pPr>
        </w:pPrChange>
      </w:pPr>
      <w:moveFrom w:id="224"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14"/>
    <w:p w14:paraId="11B90FB5" w14:textId="06A3B856" w:rsidR="00111278" w:rsidRDefault="00A2766B">
      <w:pPr>
        <w:jc w:val="center"/>
        <w:pPrChange w:id="225" w:author="Rafi Aziizi" w:date="2021-11-12T13:26:00Z">
          <w:pPr>
            <w:keepNext/>
            <w:jc w:val="center"/>
          </w:pPr>
        </w:pPrChange>
      </w:pPr>
      <w:del w:id="226"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27" w:author="Rafi Aziizi" w:date="2021-11-12T13:22:00Z"/>
        </w:rPr>
      </w:pPr>
      <w:bookmarkStart w:id="228" w:name="_Toc83115816"/>
      <w:moveFromRangeStart w:id="229" w:author="Rafi Aziizi" w:date="2021-11-12T13:22:00Z" w:name="move87615748"/>
      <w:moveFrom w:id="230"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End w:id="228"/>
      </w:moveFrom>
    </w:p>
    <w:p w14:paraId="717F137C" w14:textId="188428F9" w:rsidR="00111278" w:rsidDel="0093375E" w:rsidRDefault="00111278" w:rsidP="00111278">
      <w:pPr>
        <w:jc w:val="center"/>
        <w:rPr>
          <w:moveFrom w:id="231" w:author="Rafi Aziizi" w:date="2021-11-12T13:22:00Z"/>
        </w:rPr>
      </w:pPr>
      <w:moveFrom w:id="232" w:author="Rafi Aziizi" w:date="2021-11-12T13:22:00Z">
        <w:r w:rsidDel="0093375E">
          <w:rPr>
            <w:b/>
          </w:rPr>
          <w:t>(Sumber:</w:t>
        </w:r>
        <w:r w:rsidDel="0093375E">
          <w:t xml:space="preserve"> Penyusun)</w:t>
        </w:r>
      </w:moveFrom>
    </w:p>
    <w:p w14:paraId="6C52D6F9" w14:textId="6E2A9AB4" w:rsidR="00C2066A" w:rsidRDefault="00C2066A" w:rsidP="00C93BF7">
      <w:pPr>
        <w:pStyle w:val="Heading3"/>
        <w:numPr>
          <w:ilvl w:val="0"/>
          <w:numId w:val="7"/>
        </w:numPr>
        <w:ind w:left="709" w:hanging="142"/>
        <w:rPr>
          <w:lang w:val="en-US"/>
        </w:rPr>
      </w:pPr>
      <w:bookmarkStart w:id="233" w:name="_Toc80034236"/>
      <w:bookmarkStart w:id="234" w:name="_Toc83115738"/>
      <w:moveFromRangeEnd w:id="229"/>
      <w:r>
        <w:rPr>
          <w:lang w:val="en-US"/>
        </w:rPr>
        <w:t xml:space="preserve">Analisis Sistem </w:t>
      </w:r>
      <w:commentRangeStart w:id="235"/>
      <w:r>
        <w:rPr>
          <w:lang w:val="en-US"/>
        </w:rPr>
        <w:t>Berjalan</w:t>
      </w:r>
      <w:bookmarkEnd w:id="233"/>
      <w:bookmarkEnd w:id="234"/>
      <w:commentRangeEnd w:id="235"/>
      <w:r w:rsidR="00494C80">
        <w:rPr>
          <w:rStyle w:val="CommentReference"/>
          <w:rFonts w:eastAsia="Times New Roman"/>
          <w:b w:val="0"/>
          <w:lang w:val="en-US"/>
        </w:rPr>
        <w:commentReference w:id="235"/>
      </w:r>
    </w:p>
    <w:p w14:paraId="35A129EF" w14:textId="5EB3B703" w:rsidR="00BC49F6" w:rsidDel="00357EFF" w:rsidRDefault="00B67D3D" w:rsidP="003D3CC2">
      <w:pPr>
        <w:ind w:firstLine="709"/>
        <w:rPr>
          <w:del w:id="236" w:author="Rafi Aziizi" w:date="2021-11-12T13:33:00Z"/>
        </w:rPr>
      </w:pPr>
      <w:del w:id="237" w:author="Rafi Aziizi" w:date="2021-11-12T13:33:00Z">
        <w:r w:rsidDel="00357EFF">
          <w:delText>Sistem yang sedang berjalan dalam absen</w:delText>
        </w:r>
        <w:r w:rsidR="003D3CC2" w:rsidDel="00357EFF">
          <w:delText>s</w:delText>
        </w:r>
        <w:r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38" w:author="Rafi Aziizi" w:date="2021-11-12T13:32:00Z">
        <w:r w:rsidR="001807FF" w:rsidDel="00357EFF">
          <w:delText>l</w:delText>
        </w:r>
      </w:del>
      <w:del w:id="239"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93375E">
      <w:pPr>
        <w:ind w:firstLine="709"/>
        <w:rPr>
          <w:ins w:id="240" w:author="Rafi Aziizi" w:date="2021-11-12T13:26:00Z"/>
        </w:rPr>
      </w:pPr>
      <w:del w:id="241"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42"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absensi per semester yang akan diberikan kepada wali kelas masing-masing siswa sebagai pertimbangan kenaikan kelas. </w:t>
        </w:r>
      </w:ins>
    </w:p>
    <w:p w14:paraId="7798D7F4" w14:textId="226EFF25" w:rsidR="0093375E" w:rsidRDefault="0093375E" w:rsidP="0093375E">
      <w:pPr>
        <w:ind w:firstLine="709"/>
        <w:rPr>
          <w:ins w:id="243" w:author="Rafi Aziizi" w:date="2021-11-12T13:33:00Z"/>
        </w:rPr>
      </w:pPr>
      <w:ins w:id="244" w:author="Rafi Aziizi" w:date="2021-11-12T13:26:00Z">
        <w:r>
          <w:t xml:space="preserve">Dalam proses absensi pada SMK ini juga tentu saja terdapat beberapa peraturan dimana apabila setiap siswa tidak hadir kesekolah atau dengan kata lain alpha tiga kali </w:t>
        </w:r>
      </w:ins>
      <w:ins w:id="245" w:author="Rafi Aziizi" w:date="2021-11-12T13:34:00Z">
        <w:r w:rsidR="00357EFF">
          <w:t xml:space="preserve">dan kelipatan 3 </w:t>
        </w:r>
      </w:ins>
      <w:ins w:id="246" w:author="Rafi Aziizi" w:date="2021-11-12T13:26:00Z">
        <w:r>
          <w:t xml:space="preserve">dalam kurun waktu satu semester, maka siswa tersebut akan dilakukan pemanggilan kedalam ruang BK untuk diberikan peringatan atau langsung mengunjungi rumah siswa yang bersangkutan. Sedangkan untuk izin dan sakit maka siswa yang bersangkutan perlu mengirim tanda bukti </w:t>
        </w:r>
        <w:r>
          <w:lastRenderedPageBreak/>
          <w:t>seperti surat ataupun menghubungi langsung pihak sekolah baik guru BK atau wali kelas siswa tersebut. Tanpa adanya bukti ketidakhadiran, maka secara otomatis siswa yang bersangkutan akan dianggap alpha</w:t>
        </w:r>
      </w:ins>
      <w:ins w:id="247" w:author="Rafi Aziizi" w:date="2021-11-12T13:33:00Z">
        <w:r w:rsidR="00357EFF">
          <w:t>.</w:t>
        </w:r>
      </w:ins>
    </w:p>
    <w:p w14:paraId="1C78A02A" w14:textId="5270F7EA" w:rsidR="0093375E" w:rsidRDefault="00357EFF" w:rsidP="000F1488">
      <w:pPr>
        <w:ind w:firstLine="709"/>
        <w:rPr>
          <w:moveTo w:id="248" w:author="Rafi Aziizi" w:date="2021-11-12T13:21:00Z"/>
        </w:rPr>
      </w:pPr>
      <w:ins w:id="249" w:author="Rafi Aziizi" w:date="2021-11-12T13:33:00Z">
        <w:r>
          <w:t xml:space="preserve">Untuk pengelolaan data guru, data kelas, dan </w:t>
        </w:r>
      </w:ins>
      <w:ins w:id="250" w:author="Rafi Aziizi" w:date="2021-11-12T13:42:00Z">
        <w:r w:rsidR="00BC0DF1">
          <w:t xml:space="preserve">data </w:t>
        </w:r>
      </w:ins>
      <w:ins w:id="251"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252" w:author="Rafi Aziizi" w:date="2021-11-12T13:36:00Z">
        <w:r>
          <w:t xml:space="preserve"> </w:t>
        </w:r>
      </w:ins>
      <w:moveToRangeStart w:id="253" w:author="Rafi Aziizi" w:date="2021-11-12T13:21:00Z" w:name="move87615713"/>
      <w:moveTo w:id="254" w:author="Rafi Aziizi" w:date="2021-11-12T13:21:00Z">
        <w:r w:rsidR="0093375E">
          <w:t xml:space="preserve">Beberapa aturan terkait mengenai </w:t>
        </w:r>
        <w:del w:id="255" w:author="Rafi Aziizi" w:date="2021-11-12T13:35:00Z">
          <w:r w:rsidR="0093375E" w:rsidDel="00357EFF">
            <w:delText xml:space="preserve">proses bisnis data </w:delText>
          </w:r>
        </w:del>
        <w:r w:rsidR="0093375E">
          <w:t>absen</w:t>
        </w:r>
      </w:moveTo>
      <w:ins w:id="256" w:author="Rafi Aziizi" w:date="2021-11-12T13:35:00Z">
        <w:r>
          <w:t>si</w:t>
        </w:r>
      </w:ins>
      <w:moveTo w:id="257" w:author="Rafi Aziizi" w:date="2021-11-12T13:21:00Z">
        <w:r w:rsidR="0093375E">
          <w:t xml:space="preserve"> siswa yaitu :</w:t>
        </w:r>
      </w:moveTo>
    </w:p>
    <w:p w14:paraId="5AA535E3" w14:textId="2BA4D8BC" w:rsidR="0093375E" w:rsidRDefault="0093375E">
      <w:pPr>
        <w:pStyle w:val="ListParagraph"/>
        <w:numPr>
          <w:ilvl w:val="0"/>
          <w:numId w:val="77"/>
        </w:numPr>
        <w:ind w:left="360"/>
        <w:rPr>
          <w:moveTo w:id="258" w:author="Rafi Aziizi" w:date="2021-11-12T13:21:00Z"/>
        </w:rPr>
        <w:pPrChange w:id="259" w:author="Rafi Aziizi" w:date="2021-11-12T13:36:00Z">
          <w:pPr>
            <w:pStyle w:val="ListParagraph"/>
            <w:numPr>
              <w:numId w:val="75"/>
            </w:numPr>
            <w:ind w:hanging="360"/>
          </w:pPr>
        </w:pPrChange>
      </w:pPr>
      <w:moveTo w:id="260" w:author="Rafi Aziizi" w:date="2021-11-12T13:21:00Z">
        <w:r>
          <w:t xml:space="preserve">Siswa harus masuk sekolah sebelum jam 07:15:00, apabila </w:t>
        </w:r>
      </w:moveTo>
      <w:ins w:id="261" w:author="Rafi Aziizi" w:date="2021-11-12T13:43:00Z">
        <w:r w:rsidR="00BC0DF1">
          <w:t xml:space="preserve">siswa datang di jam 07:15:01 hingga 07:30:00 maka </w:t>
        </w:r>
      </w:ins>
      <w:ins w:id="262" w:author="Rafi Aziizi" w:date="2021-11-12T13:44:00Z">
        <w:r w:rsidR="00BC0DF1">
          <w:t>status kehadiran siswa dianggap terlambat namun tetap diperbolehkan masuk s</w:t>
        </w:r>
      </w:ins>
      <w:ins w:id="263" w:author="Rafi Aziizi" w:date="2021-11-12T13:45:00Z">
        <w:r w:rsidR="00BC0DF1">
          <w:t>ekolah</w:t>
        </w:r>
      </w:ins>
      <w:ins w:id="264" w:author="Rafi Aziizi" w:date="2021-11-12T13:44:00Z">
        <w:r w:rsidR="00BC0DF1">
          <w:t xml:space="preserve">, sedangkan </w:t>
        </w:r>
      </w:ins>
      <w:moveTo w:id="265" w:author="Rafi Aziizi" w:date="2021-11-12T13:21:00Z">
        <w:r>
          <w:t xml:space="preserve">lebih dari jam </w:t>
        </w:r>
      </w:moveTo>
      <w:ins w:id="266" w:author="Rafi Aziizi" w:date="2021-11-12T13:44:00Z">
        <w:r w:rsidR="00BC0DF1">
          <w:t>07:30:0</w:t>
        </w:r>
      </w:ins>
      <w:ins w:id="267" w:author="Rafi Aziizi" w:date="2021-11-12T13:45:00Z">
        <w:r w:rsidR="00BC0DF1">
          <w:t>0</w:t>
        </w:r>
      </w:ins>
      <w:ins w:id="268" w:author="Rafi Aziizi" w:date="2021-11-12T13:44:00Z">
        <w:r w:rsidR="00BC0DF1">
          <w:t xml:space="preserve"> maka siswa</w:t>
        </w:r>
      </w:ins>
      <w:moveTo w:id="269" w:author="Rafi Aziizi" w:date="2021-11-12T13:21:00Z">
        <w:del w:id="270" w:author="Rafi Aziizi" w:date="2021-11-12T13:44:00Z">
          <w:r w:rsidDel="00BC0DF1">
            <w:delText>tersebut</w:delText>
          </w:r>
        </w:del>
        <w:r>
          <w:t xml:space="preserve"> dianggap </w:t>
        </w:r>
        <w:del w:id="271" w:author="Rafi Aziizi" w:date="2021-11-12T13:44:00Z">
          <w:r w:rsidDel="00BC0DF1">
            <w:delText>terlambat/</w:delText>
          </w:r>
        </w:del>
        <w:r>
          <w:t>alph</w:t>
        </w:r>
      </w:moveTo>
      <w:ins w:id="272" w:author="Rafi Aziizi" w:date="2021-11-12T13:45:00Z">
        <w:r w:rsidR="00BC0DF1">
          <w:t>a dan dilarang masuk</w:t>
        </w:r>
      </w:ins>
      <w:moveTo w:id="273" w:author="Rafi Aziizi" w:date="2021-11-12T13:21:00Z">
        <w:del w:id="274" w:author="Rafi Aziizi" w:date="2021-11-12T13:45:00Z">
          <w:r w:rsidDel="00BC0DF1">
            <w:delText>a</w:delText>
          </w:r>
        </w:del>
        <w:r>
          <w:t>.</w:t>
        </w:r>
      </w:moveTo>
    </w:p>
    <w:p w14:paraId="0F111C03" w14:textId="5186ADDD" w:rsidR="0093375E" w:rsidRDefault="0093375E">
      <w:pPr>
        <w:pStyle w:val="ListParagraph"/>
        <w:numPr>
          <w:ilvl w:val="0"/>
          <w:numId w:val="77"/>
        </w:numPr>
        <w:ind w:left="360"/>
        <w:rPr>
          <w:moveTo w:id="275" w:author="Rafi Aziizi" w:date="2021-11-12T13:21:00Z"/>
        </w:rPr>
        <w:pPrChange w:id="276" w:author="Rafi Aziizi" w:date="2021-11-12T13:36:00Z">
          <w:pPr>
            <w:pStyle w:val="ListParagraph"/>
            <w:numPr>
              <w:numId w:val="75"/>
            </w:numPr>
            <w:ind w:hanging="360"/>
          </w:pPr>
        </w:pPrChange>
      </w:pPr>
      <w:moveTo w:id="277" w:author="Rafi Aziizi" w:date="2021-11-12T13:21:00Z">
        <w:r>
          <w:t>Apabila siswa mempunyai status</w:t>
        </w:r>
      </w:moveTo>
      <w:ins w:id="278" w:author="Rafi Aziizi" w:date="2021-11-12T13:45:00Z">
        <w:r w:rsidR="00BC0DF1">
          <w:t xml:space="preserve"> kehadiran</w:t>
        </w:r>
      </w:ins>
      <w:moveTo w:id="279" w:author="Rafi Aziizi" w:date="2021-11-12T13:21:00Z">
        <w:r>
          <w:t xml:space="preserve"> izin, dan sakit harus dilengkapi surat yang diberikan secara langsung kepada pihak sekolah</w:t>
        </w:r>
      </w:moveTo>
    </w:p>
    <w:p w14:paraId="3444D133" w14:textId="5B54EDC0" w:rsidR="0093375E" w:rsidRDefault="0093375E" w:rsidP="00357EFF">
      <w:pPr>
        <w:pStyle w:val="ListParagraph"/>
        <w:numPr>
          <w:ilvl w:val="0"/>
          <w:numId w:val="77"/>
        </w:numPr>
        <w:ind w:left="360"/>
        <w:rPr>
          <w:ins w:id="280" w:author="Rafi Aziizi" w:date="2021-11-12T13:39:00Z"/>
        </w:rPr>
      </w:pPr>
      <w:moveTo w:id="281" w:author="Rafi Aziizi" w:date="2021-11-12T13:21: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To>
    </w:p>
    <w:p w14:paraId="6431CD91" w14:textId="77CAFB24" w:rsidR="00357EFF" w:rsidRPr="00357EFF" w:rsidRDefault="00357EFF">
      <w:pPr>
        <w:pStyle w:val="Heading3"/>
        <w:numPr>
          <w:ilvl w:val="0"/>
          <w:numId w:val="7"/>
        </w:numPr>
        <w:ind w:left="709" w:hanging="142"/>
        <w:rPr>
          <w:ins w:id="282" w:author="Rafi Aziizi" w:date="2021-11-12T13:22:00Z"/>
          <w:rPrChange w:id="283" w:author="Rafi Aziizi" w:date="2021-11-12T13:39:00Z">
            <w:rPr>
              <w:ins w:id="284" w:author="Rafi Aziizi" w:date="2021-11-12T13:22:00Z"/>
            </w:rPr>
          </w:rPrChange>
        </w:rPr>
        <w:pPrChange w:id="285" w:author="Rafi Aziizi" w:date="2021-11-12T13:39:00Z">
          <w:pPr>
            <w:pStyle w:val="ListParagraph"/>
            <w:numPr>
              <w:numId w:val="75"/>
            </w:numPr>
            <w:ind w:hanging="360"/>
          </w:pPr>
        </w:pPrChange>
      </w:pPr>
      <w:ins w:id="286" w:author="Rafi Aziizi" w:date="2021-11-12T13:39:00Z">
        <w:r>
          <w:rPr>
            <w:lang w:val="en-US"/>
          </w:rPr>
          <w:t>Business Use Case</w:t>
        </w:r>
      </w:ins>
    </w:p>
    <w:p w14:paraId="363AAA34" w14:textId="3E7BE406" w:rsidR="0093375E" w:rsidDel="0093375E" w:rsidRDefault="0093375E">
      <w:pPr>
        <w:rPr>
          <w:del w:id="287" w:author="Rafi Aziizi" w:date="2021-11-12T13:23:00Z"/>
          <w:moveTo w:id="288" w:author="Rafi Aziizi" w:date="2021-11-12T13:21:00Z"/>
        </w:rPr>
        <w:pPrChange w:id="289" w:author="Rafi Aziizi" w:date="2021-11-12T13:37:00Z">
          <w:pPr>
            <w:pStyle w:val="ListParagraph"/>
            <w:numPr>
              <w:numId w:val="75"/>
            </w:numPr>
            <w:ind w:hanging="360"/>
          </w:pPr>
        </w:pPrChange>
      </w:pPr>
    </w:p>
    <w:p w14:paraId="52D32B85" w14:textId="5EBA65C6" w:rsidR="0093375E" w:rsidDel="0093375E" w:rsidRDefault="0093375E">
      <w:pPr>
        <w:rPr>
          <w:del w:id="290" w:author="Rafi Aziizi" w:date="2021-11-12T13:23:00Z"/>
          <w:moveTo w:id="291" w:author="Rafi Aziizi" w:date="2021-11-12T13:22:00Z"/>
        </w:rPr>
        <w:pPrChange w:id="292" w:author="Rafi Aziizi" w:date="2021-11-12T13:37:00Z">
          <w:pPr>
            <w:pStyle w:val="Caption"/>
            <w:jc w:val="center"/>
          </w:pPr>
        </w:pPrChange>
      </w:pPr>
      <w:moveToRangeStart w:id="293" w:author="Rafi Aziizi" w:date="2021-11-12T13:22:00Z" w:name="move87615748"/>
      <w:moveToRangeEnd w:id="253"/>
      <w:moveTo w:id="294" w:author="Rafi Aziizi" w:date="2021-11-12T13:22:00Z">
        <w:del w:id="295" w:author="Rafi Aziizi" w:date="2021-11-12T13:23:00Z">
          <w:r w:rsidDel="0093375E">
            <w:delText xml:space="preserve">Gambar 3. </w:delText>
          </w:r>
          <w:r w:rsidDel="0093375E">
            <w:fldChar w:fldCharType="begin"/>
          </w:r>
          <w:r w:rsidRPr="00357EFF" w:rsidDel="0093375E">
            <w:rPr>
              <w:rPrChange w:id="296"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297" w:author="Rafi Aziizi" w:date="2021-11-12T13:23:00Z"/>
          <w:moveTo w:id="298" w:author="Rafi Aziizi" w:date="2021-11-12T13:22:00Z"/>
        </w:rPr>
        <w:pPrChange w:id="299" w:author="Rafi Aziizi" w:date="2021-11-12T13:37:00Z">
          <w:pPr>
            <w:jc w:val="center"/>
          </w:pPr>
        </w:pPrChange>
      </w:pPr>
      <w:moveTo w:id="300" w:author="Rafi Aziizi" w:date="2021-11-12T13:22:00Z">
        <w:del w:id="301" w:author="Rafi Aziizi" w:date="2021-11-12T13:23:00Z">
          <w:r w:rsidDel="0093375E">
            <w:rPr>
              <w:b/>
            </w:rPr>
            <w:delText>(Sumber:</w:delText>
          </w:r>
          <w:r w:rsidDel="0093375E">
            <w:delText xml:space="preserve"> Penyusun)</w:delText>
          </w:r>
        </w:del>
      </w:moveTo>
    </w:p>
    <w:moveToRangeEnd w:id="293"/>
    <w:p w14:paraId="145AE781" w14:textId="6A0890E4" w:rsidR="0093375E" w:rsidDel="00357EFF" w:rsidRDefault="0093375E">
      <w:pPr>
        <w:rPr>
          <w:del w:id="302" w:author="Rafi Aziizi" w:date="2021-11-12T13:36:00Z"/>
        </w:rPr>
        <w:pPrChange w:id="303" w:author="Rafi Aziizi" w:date="2021-11-12T13:37:00Z">
          <w:pPr>
            <w:ind w:firstLine="709"/>
          </w:pPr>
        </w:pPrChange>
      </w:pPr>
    </w:p>
    <w:p w14:paraId="0693D35C" w14:textId="37AF4E20" w:rsidR="00494C80" w:rsidDel="00357EFF" w:rsidRDefault="00494C80">
      <w:pPr>
        <w:rPr>
          <w:del w:id="304" w:author="Rafi Aziizi" w:date="2021-11-12T13:39:00Z"/>
          <w:moveTo w:id="305" w:author="Rafi Aziizi" w:date="2021-11-12T11:16:00Z"/>
        </w:rPr>
        <w:pPrChange w:id="306" w:author="Rafi Aziizi" w:date="2021-11-12T13:37:00Z">
          <w:pPr>
            <w:pStyle w:val="Heading3"/>
            <w:numPr>
              <w:ilvl w:val="0"/>
              <w:numId w:val="9"/>
            </w:numPr>
            <w:ind w:left="426" w:hanging="426"/>
          </w:pPr>
        </w:pPrChange>
      </w:pPr>
      <w:moveToRangeStart w:id="307" w:author="Rafi Aziizi" w:date="2021-11-12T11:16:00Z" w:name="move87608234"/>
      <w:moveTo w:id="308" w:author="Rafi Aziizi" w:date="2021-11-12T11:16:00Z">
        <w:del w:id="309" w:author="Rafi Aziizi" w:date="2021-11-12T13:39:00Z">
          <w:r w:rsidDel="00357EFF">
            <w:delText>Business Use Case</w:delText>
          </w:r>
        </w:del>
      </w:moveTo>
    </w:p>
    <w:p w14:paraId="702029F7" w14:textId="77777777" w:rsidR="00494C80" w:rsidRDefault="00494C80" w:rsidP="00494C80">
      <w:pPr>
        <w:ind w:firstLine="720"/>
        <w:rPr>
          <w:moveTo w:id="310" w:author="Rafi Aziizi" w:date="2021-11-12T11:16:00Z"/>
          <w:lang w:val="id-ID"/>
        </w:rPr>
      </w:pPr>
      <w:moveTo w:id="311"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1CF6D5C1" w14:textId="77777777" w:rsidR="00494C80" w:rsidRDefault="00494C80" w:rsidP="00494C80">
      <w:pPr>
        <w:jc w:val="center"/>
        <w:rPr>
          <w:moveTo w:id="312" w:author="Rafi Aziizi" w:date="2021-11-12T11:16:00Z"/>
          <w:b/>
          <w:bCs/>
        </w:rPr>
      </w:pPr>
      <w:moveTo w:id="313" w:author="Rafi Aziizi" w:date="2021-11-12T11:16:00Z">
        <w:r>
          <w:rPr>
            <w:noProof/>
          </w:rPr>
          <w:lastRenderedPageBreak/>
          <mc:AlternateContent>
            <mc:Choice Requires="wps">
              <w:drawing>
                <wp:anchor distT="0" distB="0" distL="114300" distR="114300" simplePos="0" relativeHeight="252042752" behindDoc="1" locked="0" layoutInCell="1" allowOverlap="1" wp14:anchorId="1FEDB641" wp14:editId="7D75948E">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77777777"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77777777"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p>
                    </w:txbxContent>
                  </v:textbox>
                </v:shape>
              </w:pict>
            </mc:Fallback>
          </mc:AlternateContent>
        </w:r>
        <w:r>
          <w:rPr>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314" w:author="Rafi Aziizi" w:date="2021-11-12T11:16:00Z"/>
          <w:b/>
          <w:bCs/>
        </w:rPr>
      </w:pPr>
    </w:p>
    <w:p w14:paraId="0C93DF64" w14:textId="77777777" w:rsidR="00494C80" w:rsidRPr="00675081" w:rsidRDefault="00494C80" w:rsidP="00494C80">
      <w:pPr>
        <w:jc w:val="center"/>
        <w:rPr>
          <w:moveTo w:id="315" w:author="Rafi Aziizi" w:date="2021-11-12T11:16:00Z"/>
          <w:b/>
          <w:bCs/>
        </w:rPr>
      </w:pPr>
      <w:moveTo w:id="316" w:author="Rafi Aziizi" w:date="2021-11-12T11:16:00Z">
        <w:r>
          <w:rPr>
            <w:b/>
            <w:bCs/>
          </w:rPr>
          <w:t xml:space="preserve">(Sumber: </w:t>
        </w:r>
        <w:r w:rsidRPr="00111278">
          <w:t>Penyusun</w:t>
        </w:r>
        <w:r>
          <w:rPr>
            <w:b/>
            <w:bCs/>
          </w:rPr>
          <w:t>)</w:t>
        </w:r>
      </w:moveTo>
    </w:p>
    <w:moveToRangeEnd w:id="307"/>
    <w:p w14:paraId="7A26330B" w14:textId="4C429661" w:rsidR="00BC49F6" w:rsidRDefault="001807FF" w:rsidP="00C93BF7">
      <w:pPr>
        <w:pStyle w:val="Heading3"/>
        <w:numPr>
          <w:ilvl w:val="0"/>
          <w:numId w:val="7"/>
        </w:numPr>
        <w:ind w:left="709" w:hanging="142"/>
        <w:rPr>
          <w:lang w:val="en-US"/>
        </w:rPr>
      </w:pPr>
      <w:del w:id="317" w:author="Rafi Aziizi" w:date="2021-11-12T13:39:00Z">
        <w:r w:rsidDel="00357EFF">
          <w:delText xml:space="preserve"> </w:delText>
        </w:r>
      </w:del>
      <w:bookmarkStart w:id="318" w:name="_Toc83115739"/>
      <w:r w:rsidR="00BC49F6">
        <w:rPr>
          <w:lang w:val="en-US"/>
        </w:rPr>
        <w:t>Analisis Pengguna Sistem Berjalan</w:t>
      </w:r>
      <w:bookmarkEnd w:id="318"/>
    </w:p>
    <w:p w14:paraId="0D5A7C3D" w14:textId="34DC5C06" w:rsidR="00675081" w:rsidRDefault="00675081" w:rsidP="00832EA1">
      <w:pPr>
        <w:ind w:firstLine="709"/>
      </w:pPr>
      <w:r>
        <w:t xml:space="preserve">Adapun hasil dari analisis pengguna sistem pada SMK Cendekia Batujajar ini dapat dilihat </w:t>
      </w:r>
      <w:r w:rsidRPr="00675081">
        <w:rPr>
          <w:i/>
          <w:iCs/>
        </w:rPr>
        <w:t>table</w:t>
      </w:r>
      <w:r>
        <w:t xml:space="preserve"> dibawah ini.</w:t>
      </w:r>
    </w:p>
    <w:p w14:paraId="29C3A009" w14:textId="2527AC45" w:rsidR="00832EA1" w:rsidRDefault="00832EA1" w:rsidP="00832EA1">
      <w:pPr>
        <w:pStyle w:val="Caption"/>
        <w:keepNext/>
        <w:jc w:val="center"/>
      </w:pPr>
      <w:bookmarkStart w:id="319"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Hasil Analisis Pengguna Sistem pada SMK Cendekia Batujajar</w:t>
      </w:r>
      <w:bookmarkEnd w:id="319"/>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320" w:author="Rafi Aziizi" w:date="2021-11-12T13:47:00Z"/>
        </w:trPr>
        <w:tc>
          <w:tcPr>
            <w:tcW w:w="625" w:type="dxa"/>
          </w:tcPr>
          <w:p w14:paraId="360B920A" w14:textId="2D36A88A" w:rsidR="00BC0DF1" w:rsidRDefault="00BC0DF1" w:rsidP="003D3CC2">
            <w:pPr>
              <w:rPr>
                <w:ins w:id="321" w:author="Rafi Aziizi" w:date="2021-11-12T13:47:00Z"/>
              </w:rPr>
            </w:pPr>
            <w:ins w:id="322" w:author="Rafi Aziizi" w:date="2021-11-12T13:47:00Z">
              <w:r>
                <w:t>1</w:t>
              </w:r>
            </w:ins>
          </w:p>
        </w:tc>
        <w:tc>
          <w:tcPr>
            <w:tcW w:w="3330" w:type="dxa"/>
          </w:tcPr>
          <w:p w14:paraId="74EE474C" w14:textId="1779480C" w:rsidR="00BC0DF1" w:rsidRDefault="00BC0DF1" w:rsidP="003D3CC2">
            <w:pPr>
              <w:rPr>
                <w:ins w:id="323" w:author="Rafi Aziizi" w:date="2021-11-12T13:47:00Z"/>
              </w:rPr>
            </w:pPr>
            <w:ins w:id="324" w:author="Rafi Aziizi" w:date="2021-11-12T13:47:00Z">
              <w:r>
                <w:t>Siswa</w:t>
              </w:r>
            </w:ins>
          </w:p>
        </w:tc>
        <w:tc>
          <w:tcPr>
            <w:tcW w:w="3972" w:type="dxa"/>
          </w:tcPr>
          <w:p w14:paraId="74321B41" w14:textId="1C790560" w:rsidR="00BC0DF1" w:rsidRDefault="00BC0DF1" w:rsidP="003D3CC2">
            <w:pPr>
              <w:rPr>
                <w:ins w:id="325" w:author="Rafi Aziizi" w:date="2021-11-12T13:47:00Z"/>
              </w:rPr>
            </w:pPr>
            <w:ins w:id="326" w:author="Rafi Aziizi" w:date="2021-11-12T13:47:00Z">
              <w:r>
                <w:t xml:space="preserve">Melakukan absensi sebagai seorang siswa </w:t>
              </w:r>
            </w:ins>
            <w:ins w:id="327" w:author="Rafi Aziizi" w:date="2021-11-12T13:48:00Z">
              <w:r>
                <w:t xml:space="preserve">dan </w:t>
              </w:r>
            </w:ins>
            <w:ins w:id="328" w:author="Rafi Aziizi" w:date="2021-11-12T13:47:00Z">
              <w:r>
                <w:t>harus hadir tepat waktu</w:t>
              </w:r>
            </w:ins>
            <w:ins w:id="329"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330" w:author="Rafi Aziizi" w:date="2021-11-12T13:47:00Z">
              <w:r>
                <w:t>2</w:t>
              </w:r>
            </w:ins>
            <w:del w:id="331"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r>
              <w:t>Melakukan absensi siswa ditiap kelas dan membuat laporan rekapitulasi absensi siswa.</w:t>
            </w:r>
          </w:p>
        </w:tc>
      </w:tr>
      <w:tr w:rsidR="00BC49F6" w14:paraId="5B640AD1" w14:textId="77777777" w:rsidTr="00BC49F6">
        <w:tc>
          <w:tcPr>
            <w:tcW w:w="625" w:type="dxa"/>
          </w:tcPr>
          <w:p w14:paraId="62BB06DA" w14:textId="2305AD80" w:rsidR="00BC49F6" w:rsidRDefault="00BC0DF1" w:rsidP="003D3CC2">
            <w:ins w:id="332" w:author="Rafi Aziizi" w:date="2021-11-12T13:47:00Z">
              <w:r>
                <w:lastRenderedPageBreak/>
                <w:t>3</w:t>
              </w:r>
            </w:ins>
            <w:del w:id="333"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2BDDD3EE" w:rsidR="00BC49F6" w:rsidRDefault="00BC0DF1" w:rsidP="003D3CC2">
            <w:ins w:id="334" w:author="Rafi Aziizi" w:date="2021-11-12T13:47:00Z">
              <w:r>
                <w:t>4</w:t>
              </w:r>
            </w:ins>
            <w:del w:id="335"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05C00F7F" w:rsidR="00746D78" w:rsidRDefault="00746D78" w:rsidP="00C93BF7">
      <w:pPr>
        <w:pStyle w:val="Heading2"/>
        <w:numPr>
          <w:ilvl w:val="1"/>
          <w:numId w:val="4"/>
        </w:numPr>
        <w:ind w:left="709" w:hanging="709"/>
        <w:rPr>
          <w:lang w:val="en-US"/>
        </w:rPr>
      </w:pPr>
      <w:bookmarkStart w:id="336" w:name="_Toc80034237"/>
      <w:bookmarkStart w:id="337" w:name="_Toc83115740"/>
      <w:r>
        <w:rPr>
          <w:lang w:val="en-US"/>
        </w:rPr>
        <w:t>Analisis Pengembangan</w:t>
      </w:r>
      <w:bookmarkEnd w:id="336"/>
      <w:bookmarkEnd w:id="337"/>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1D4DA48A" w:rsidR="00C2066A" w:rsidRDefault="00C2066A" w:rsidP="00C93BF7">
      <w:pPr>
        <w:pStyle w:val="Heading3"/>
        <w:numPr>
          <w:ilvl w:val="2"/>
          <w:numId w:val="8"/>
        </w:numPr>
        <w:ind w:left="709"/>
        <w:rPr>
          <w:lang w:val="en-US"/>
        </w:rPr>
      </w:pPr>
      <w:bookmarkStart w:id="338" w:name="_Toc80034238"/>
      <w:bookmarkStart w:id="339" w:name="_Toc83115741"/>
      <w:r>
        <w:rPr>
          <w:lang w:val="en-US"/>
        </w:rPr>
        <w:t>Analisis Sistem Baru</w:t>
      </w:r>
      <w:bookmarkEnd w:id="338"/>
      <w:bookmarkEnd w:id="339"/>
    </w:p>
    <w:p w14:paraId="46ADF9E1" w14:textId="6A9D4D7E" w:rsidR="001A5C47" w:rsidRPr="001A5C47" w:rsidRDefault="001A5C47" w:rsidP="00316088">
      <w:pPr>
        <w:ind w:firstLine="709"/>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340" w:author="Rafi Aziizi" w:date="2021-11-12T13:55:00Z">
        <w:r w:rsidR="00441F8F" w:rsidDel="001B1ED9">
          <w:delText>harian, bulanan, maupun</w:delText>
        </w:r>
      </w:del>
      <w:ins w:id="341" w:author="Rafi Aziizi" w:date="2021-11-12T13:55:00Z">
        <w:r w:rsidR="001B1ED9">
          <w:t>dalam kurun waktu 1</w:t>
        </w:r>
      </w:ins>
      <w:del w:id="342"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343" w:author="Rafi Aziizi" w:date="2021-11-12T13:55:00Z">
        <w:r w:rsidR="001B1ED9">
          <w:t>, walikelas, semester</w:t>
        </w:r>
      </w:ins>
      <w:r w:rsidR="006B7890">
        <w:t xml:space="preserve"> maupun kelas.</w:t>
      </w:r>
    </w:p>
    <w:p w14:paraId="13FECD14" w14:textId="3B07969A" w:rsidR="00C2066A" w:rsidDel="00BC0DF1" w:rsidRDefault="00C2066A" w:rsidP="00C93BF7">
      <w:pPr>
        <w:pStyle w:val="Heading3"/>
        <w:numPr>
          <w:ilvl w:val="2"/>
          <w:numId w:val="8"/>
        </w:numPr>
        <w:ind w:left="709"/>
        <w:rPr>
          <w:del w:id="344" w:author="Rafi Aziizi" w:date="2021-11-12T13:50:00Z"/>
          <w:lang w:val="en-US"/>
        </w:rPr>
      </w:pPr>
      <w:bookmarkStart w:id="345" w:name="_Toc80034239"/>
      <w:bookmarkStart w:id="346" w:name="_Toc83115742"/>
      <w:del w:id="347" w:author="Rafi Aziizi" w:date="2021-11-12T13:50:00Z">
        <w:r w:rsidDel="00BC0DF1">
          <w:rPr>
            <w:lang w:val="en-US"/>
          </w:rPr>
          <w:delText xml:space="preserve">Analisis Kebutuhan </w:delText>
        </w:r>
        <w:commentRangeStart w:id="348"/>
        <w:r w:rsidDel="00BC0DF1">
          <w:rPr>
            <w:lang w:val="en-US"/>
          </w:rPr>
          <w:delText>Pengguna</w:delText>
        </w:r>
        <w:bookmarkEnd w:id="345"/>
        <w:bookmarkEnd w:id="346"/>
        <w:commentRangeEnd w:id="348"/>
        <w:r w:rsidR="00494C80" w:rsidDel="00BC0DF1">
          <w:rPr>
            <w:rStyle w:val="CommentReference"/>
            <w:rFonts w:eastAsia="Times New Roman"/>
            <w:b w:val="0"/>
            <w:lang w:val="en-US"/>
          </w:rPr>
          <w:commentReference w:id="348"/>
        </w:r>
      </w:del>
    </w:p>
    <w:p w14:paraId="54F20E28" w14:textId="2BC4B8B8" w:rsidR="002B33F4" w:rsidRPr="002B33F4" w:rsidDel="00BC0DF1" w:rsidRDefault="00A946CD" w:rsidP="00A946CD">
      <w:pPr>
        <w:ind w:firstLine="709"/>
        <w:rPr>
          <w:del w:id="349" w:author="Rafi Aziizi" w:date="2021-11-12T13:50:00Z"/>
        </w:rPr>
      </w:pPr>
      <w:del w:id="350"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351" w:author="Rafi Aziizi" w:date="2021-11-12T13:50:00Z"/>
        </w:rPr>
      </w:pPr>
      <w:bookmarkStart w:id="352" w:name="_Toc83115863"/>
      <w:del w:id="353"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End w:id="352"/>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354">
          <w:tblGrid>
            <w:gridCol w:w="570"/>
            <w:gridCol w:w="2119"/>
            <w:gridCol w:w="2268"/>
            <w:gridCol w:w="2970"/>
          </w:tblGrid>
        </w:tblGridChange>
      </w:tblGrid>
      <w:tr w:rsidR="006B7890" w:rsidRPr="00A56663" w:rsidDel="00BC0DF1" w14:paraId="74636AE8" w14:textId="0628785B" w:rsidTr="004A0936">
        <w:trPr>
          <w:jc w:val="center"/>
          <w:del w:id="355" w:author="Rafi Aziizi" w:date="2021-11-12T13:50:00Z"/>
        </w:trPr>
        <w:tc>
          <w:tcPr>
            <w:tcW w:w="570" w:type="dxa"/>
          </w:tcPr>
          <w:p w14:paraId="3230C506" w14:textId="063815AC" w:rsidR="006B7890" w:rsidRPr="00A56663" w:rsidDel="00BC0DF1" w:rsidRDefault="006B7890" w:rsidP="004A0936">
            <w:pPr>
              <w:spacing w:after="200" w:line="240" w:lineRule="auto"/>
              <w:rPr>
                <w:del w:id="356" w:author="Rafi Aziizi" w:date="2021-11-12T13:50:00Z"/>
                <w:b/>
                <w:iCs/>
                <w:szCs w:val="18"/>
              </w:rPr>
            </w:pPr>
            <w:del w:id="357"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358" w:author="Rafi Aziizi" w:date="2021-11-12T13:50:00Z"/>
                <w:b/>
                <w:iCs/>
                <w:szCs w:val="18"/>
              </w:rPr>
            </w:pPr>
            <w:del w:id="359"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360" w:author="Rafi Aziizi" w:date="2021-11-12T13:50:00Z"/>
                <w:b/>
                <w:iCs/>
                <w:szCs w:val="18"/>
              </w:rPr>
            </w:pPr>
            <w:del w:id="361"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362" w:author="Rafi Aziizi" w:date="2021-11-12T13:50:00Z"/>
                <w:b/>
                <w:iCs/>
                <w:szCs w:val="18"/>
              </w:rPr>
            </w:pPr>
            <w:del w:id="363"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64"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365" w:author="Rafi Aziizi" w:date="2021-11-12T13:50:00Z"/>
          <w:trPrChange w:id="366" w:author="Rafi Aziizi" w:date="2021-11-12T11:13:00Z">
            <w:trPr>
              <w:jc w:val="center"/>
            </w:trPr>
          </w:trPrChange>
        </w:trPr>
        <w:tc>
          <w:tcPr>
            <w:tcW w:w="570" w:type="dxa"/>
            <w:tcPrChange w:id="367" w:author="Rafi Aziizi" w:date="2021-11-12T11:13:00Z">
              <w:tcPr>
                <w:tcW w:w="570" w:type="dxa"/>
              </w:tcPr>
            </w:tcPrChange>
          </w:tcPr>
          <w:p w14:paraId="1B432B2F" w14:textId="1B6D2897" w:rsidR="00A978CB" w:rsidRPr="00A56663" w:rsidDel="00BC0DF1" w:rsidRDefault="00A978CB" w:rsidP="004A0936">
            <w:pPr>
              <w:spacing w:after="200" w:line="240" w:lineRule="auto"/>
              <w:rPr>
                <w:del w:id="368" w:author="Rafi Aziizi" w:date="2021-11-12T13:50:00Z"/>
                <w:iCs/>
                <w:szCs w:val="18"/>
              </w:rPr>
            </w:pPr>
            <w:del w:id="369" w:author="Rafi Aziizi" w:date="2021-11-12T13:50:00Z">
              <w:r w:rsidDel="00BC0DF1">
                <w:rPr>
                  <w:iCs/>
                  <w:szCs w:val="18"/>
                </w:rPr>
                <w:delText>1</w:delText>
              </w:r>
            </w:del>
          </w:p>
        </w:tc>
        <w:tc>
          <w:tcPr>
            <w:tcW w:w="2119" w:type="dxa"/>
            <w:shd w:val="clear" w:color="auto" w:fill="FFFFFF" w:themeFill="background1"/>
            <w:tcPrChange w:id="370"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371" w:author="Rafi Aziizi" w:date="2021-11-12T13:50:00Z"/>
                <w:iCs/>
                <w:szCs w:val="18"/>
                <w:rPrChange w:id="372" w:author="Rafi Aziizi" w:date="2021-11-12T11:13:00Z">
                  <w:rPr>
                    <w:del w:id="373" w:author="Rafi Aziizi" w:date="2021-11-12T13:50:00Z"/>
                    <w:b/>
                    <w:bCs/>
                    <w:iCs/>
                    <w:szCs w:val="18"/>
                  </w:rPr>
                </w:rPrChange>
              </w:rPr>
            </w:pPr>
            <w:del w:id="374" w:author="Rafi Aziizi" w:date="2021-11-12T13:50:00Z">
              <w:r w:rsidRPr="00494C80" w:rsidDel="00BC0DF1">
                <w:rPr>
                  <w:iCs/>
                  <w:szCs w:val="18"/>
                  <w:rPrChange w:id="375" w:author="Rafi Aziizi" w:date="2021-11-12T11:13:00Z">
                    <w:rPr>
                      <w:b/>
                      <w:bCs/>
                      <w:iCs/>
                      <w:szCs w:val="18"/>
                    </w:rPr>
                  </w:rPrChange>
                </w:rPr>
                <w:delText>Absen Siswa</w:delText>
              </w:r>
            </w:del>
          </w:p>
        </w:tc>
        <w:tc>
          <w:tcPr>
            <w:tcW w:w="2268" w:type="dxa"/>
            <w:shd w:val="clear" w:color="auto" w:fill="FFFFFF" w:themeFill="background1"/>
            <w:tcPrChange w:id="376"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377" w:author="Rafi Aziizi" w:date="2021-11-12T13:50:00Z"/>
                <w:iCs/>
                <w:szCs w:val="18"/>
                <w:rPrChange w:id="378" w:author="Rafi Aziizi" w:date="2021-11-12T11:13:00Z">
                  <w:rPr>
                    <w:del w:id="379" w:author="Rafi Aziizi" w:date="2021-11-12T13:50:00Z"/>
                    <w:b/>
                    <w:bCs/>
                    <w:iCs/>
                    <w:szCs w:val="18"/>
                  </w:rPr>
                </w:rPrChange>
              </w:rPr>
            </w:pPr>
            <w:del w:id="380" w:author="Rafi Aziizi" w:date="2021-11-12T13:50:00Z">
              <w:r w:rsidRPr="00494C80" w:rsidDel="00BC0DF1">
                <w:rPr>
                  <w:iCs/>
                  <w:szCs w:val="18"/>
                  <w:rPrChange w:id="381"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382"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383" w:author="Rafi Aziizi" w:date="2021-11-12T13:50:00Z"/>
                <w:iCs/>
                <w:szCs w:val="18"/>
                <w:rPrChange w:id="384" w:author="Rafi Aziizi" w:date="2021-11-12T11:13:00Z">
                  <w:rPr>
                    <w:del w:id="385" w:author="Rafi Aziizi" w:date="2021-11-12T13:50:00Z"/>
                    <w:b/>
                    <w:bCs/>
                    <w:iCs/>
                    <w:szCs w:val="18"/>
                  </w:rPr>
                </w:rPrChange>
              </w:rPr>
            </w:pPr>
            <w:del w:id="386" w:author="Rafi Aziizi" w:date="2021-11-12T13:50:00Z">
              <w:r w:rsidRPr="00494C80" w:rsidDel="00BC0DF1">
                <w:rPr>
                  <w:iCs/>
                  <w:szCs w:val="18"/>
                  <w:rPrChange w:id="387"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388" w:author="Rafi Aziizi" w:date="2021-11-12T13:50:00Z"/>
        </w:trPr>
        <w:tc>
          <w:tcPr>
            <w:tcW w:w="570" w:type="dxa"/>
          </w:tcPr>
          <w:p w14:paraId="250941B1" w14:textId="35CF995B" w:rsidR="006B7890" w:rsidRPr="00A56663" w:rsidDel="00BC0DF1" w:rsidRDefault="00A978CB" w:rsidP="004A0936">
            <w:pPr>
              <w:spacing w:after="200" w:line="240" w:lineRule="auto"/>
              <w:rPr>
                <w:del w:id="389" w:author="Rafi Aziizi" w:date="2021-11-12T13:50:00Z"/>
                <w:iCs/>
                <w:szCs w:val="18"/>
              </w:rPr>
            </w:pPr>
            <w:del w:id="390"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391" w:author="Rafi Aziizi" w:date="2021-11-12T13:50:00Z"/>
                <w:iCs/>
                <w:szCs w:val="18"/>
              </w:rPr>
            </w:pPr>
            <w:del w:id="392"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393" w:author="Rafi Aziizi" w:date="2021-11-12T13:50:00Z"/>
                <w:iCs/>
                <w:szCs w:val="18"/>
              </w:rPr>
            </w:pPr>
            <w:del w:id="394"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395" w:author="Rafi Aziizi" w:date="2021-11-12T13:50:00Z"/>
                <w:iCs/>
                <w:szCs w:val="18"/>
              </w:rPr>
            </w:pPr>
            <w:del w:id="396" w:author="Rafi Aziizi" w:date="2021-11-12T13:50:00Z">
              <w:r w:rsidDel="00BC0DF1">
                <w:rPr>
                  <w:iCs/>
                  <w:szCs w:val="18"/>
                </w:rPr>
                <w:delText>Data absensi siswa.</w:delText>
              </w:r>
            </w:del>
          </w:p>
        </w:tc>
      </w:tr>
      <w:tr w:rsidR="00524A03" w:rsidRPr="0072778E" w:rsidDel="00BC0DF1" w14:paraId="55577C13" w14:textId="6D1513E6" w:rsidTr="004A0936">
        <w:trPr>
          <w:jc w:val="center"/>
          <w:del w:id="397" w:author="Rafi Aziizi" w:date="2021-11-12T13:50:00Z"/>
        </w:trPr>
        <w:tc>
          <w:tcPr>
            <w:tcW w:w="570" w:type="dxa"/>
          </w:tcPr>
          <w:p w14:paraId="1931659F" w14:textId="213702E4" w:rsidR="00524A03" w:rsidRPr="00A56663" w:rsidDel="00BC0DF1" w:rsidRDefault="00A978CB" w:rsidP="00524A03">
            <w:pPr>
              <w:spacing w:after="200" w:line="240" w:lineRule="auto"/>
              <w:rPr>
                <w:del w:id="398" w:author="Rafi Aziizi" w:date="2021-11-12T13:50:00Z"/>
                <w:iCs/>
                <w:szCs w:val="18"/>
              </w:rPr>
            </w:pPr>
            <w:del w:id="399"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400" w:author="Rafi Aziizi" w:date="2021-11-12T13:50:00Z"/>
                <w:iCs/>
                <w:szCs w:val="18"/>
              </w:rPr>
            </w:pPr>
            <w:del w:id="401"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402" w:author="Rafi Aziizi" w:date="2021-11-12T13:50:00Z"/>
                <w:iCs/>
                <w:szCs w:val="18"/>
              </w:rPr>
            </w:pPr>
            <w:del w:id="403"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404" w:author="Rafi Aziizi" w:date="2021-11-12T13:50:00Z"/>
                <w:iCs/>
                <w:szCs w:val="18"/>
                <w:lang w:val="id-ID"/>
              </w:rPr>
            </w:pPr>
            <w:del w:id="405"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406" w:author="Rafi Aziizi" w:date="2021-11-12T13:50:00Z"/>
        </w:trPr>
        <w:tc>
          <w:tcPr>
            <w:tcW w:w="570" w:type="dxa"/>
          </w:tcPr>
          <w:p w14:paraId="249A36F1" w14:textId="659CED24" w:rsidR="00524A03" w:rsidRPr="00A978CB" w:rsidDel="00BC0DF1" w:rsidRDefault="00A978CB" w:rsidP="00524A03">
            <w:pPr>
              <w:spacing w:after="200" w:line="240" w:lineRule="auto"/>
              <w:rPr>
                <w:del w:id="407" w:author="Rafi Aziizi" w:date="2021-11-12T13:50:00Z"/>
                <w:iCs/>
                <w:szCs w:val="18"/>
              </w:rPr>
            </w:pPr>
            <w:del w:id="408"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409" w:author="Rafi Aziizi" w:date="2021-11-12T13:50:00Z"/>
                <w:iCs/>
                <w:szCs w:val="18"/>
              </w:rPr>
            </w:pPr>
            <w:del w:id="410"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411" w:author="Rafi Aziizi" w:date="2021-11-12T13:50:00Z"/>
                <w:iCs/>
                <w:szCs w:val="18"/>
              </w:rPr>
            </w:pPr>
            <w:del w:id="412"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413" w:author="Rafi Aziizi" w:date="2021-11-12T13:50:00Z"/>
                <w:iCs/>
                <w:szCs w:val="18"/>
              </w:rPr>
            </w:pPr>
            <w:del w:id="414" w:author="Rafi Aziizi" w:date="2021-11-12T13:50:00Z">
              <w:r w:rsidDel="00BC0DF1">
                <w:rPr>
                  <w:iCs/>
                  <w:szCs w:val="18"/>
                </w:rPr>
                <w:delText>Data siswa.</w:delText>
              </w:r>
            </w:del>
          </w:p>
        </w:tc>
      </w:tr>
      <w:tr w:rsidR="00524A03" w:rsidRPr="00A56663" w:rsidDel="00BC0DF1" w14:paraId="5A6C3449" w14:textId="2B4DD7CA" w:rsidTr="004A0936">
        <w:trPr>
          <w:jc w:val="center"/>
          <w:del w:id="415" w:author="Rafi Aziizi" w:date="2021-11-12T13:50:00Z"/>
        </w:trPr>
        <w:tc>
          <w:tcPr>
            <w:tcW w:w="570" w:type="dxa"/>
          </w:tcPr>
          <w:p w14:paraId="461DCDA0" w14:textId="5FF6FAF7" w:rsidR="00524A03" w:rsidRPr="00A978CB" w:rsidDel="00BC0DF1" w:rsidRDefault="00A978CB" w:rsidP="00524A03">
            <w:pPr>
              <w:spacing w:after="200" w:line="240" w:lineRule="auto"/>
              <w:rPr>
                <w:del w:id="416" w:author="Rafi Aziizi" w:date="2021-11-12T13:50:00Z"/>
                <w:iCs/>
                <w:szCs w:val="18"/>
              </w:rPr>
            </w:pPr>
            <w:del w:id="417"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418" w:author="Rafi Aziizi" w:date="2021-11-12T13:50:00Z"/>
                <w:iCs/>
                <w:szCs w:val="18"/>
              </w:rPr>
            </w:pPr>
            <w:del w:id="419"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420" w:author="Rafi Aziizi" w:date="2021-11-12T13:50:00Z"/>
                <w:iCs/>
                <w:szCs w:val="18"/>
              </w:rPr>
            </w:pPr>
            <w:del w:id="421"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422" w:author="Rafi Aziizi" w:date="2021-11-12T13:50:00Z"/>
                <w:iCs/>
                <w:szCs w:val="18"/>
                <w:lang w:val="id-ID"/>
              </w:rPr>
            </w:pPr>
            <w:del w:id="423" w:author="Rafi Aziizi" w:date="2021-11-12T13:50:00Z">
              <w:r w:rsidDel="00BC0DF1">
                <w:rPr>
                  <w:iCs/>
                  <w:szCs w:val="18"/>
                </w:rPr>
                <w:delText>Data guru.</w:delText>
              </w:r>
            </w:del>
          </w:p>
        </w:tc>
      </w:tr>
      <w:tr w:rsidR="00524A03" w:rsidRPr="00975145" w:rsidDel="00BC0DF1" w14:paraId="65286343" w14:textId="2FF11B12" w:rsidTr="004A0936">
        <w:trPr>
          <w:jc w:val="center"/>
          <w:del w:id="424" w:author="Rafi Aziizi" w:date="2021-11-12T13:50:00Z"/>
        </w:trPr>
        <w:tc>
          <w:tcPr>
            <w:tcW w:w="570" w:type="dxa"/>
          </w:tcPr>
          <w:p w14:paraId="041EB9D4" w14:textId="3F2745EB" w:rsidR="00524A03" w:rsidRPr="00A978CB" w:rsidDel="00BC0DF1" w:rsidRDefault="00A978CB" w:rsidP="00524A03">
            <w:pPr>
              <w:spacing w:after="200" w:line="240" w:lineRule="auto"/>
              <w:rPr>
                <w:del w:id="425" w:author="Rafi Aziizi" w:date="2021-11-12T13:50:00Z"/>
                <w:iCs/>
                <w:szCs w:val="18"/>
              </w:rPr>
            </w:pPr>
            <w:del w:id="426"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427" w:author="Rafi Aziizi" w:date="2021-11-12T13:50:00Z"/>
                <w:iCs/>
                <w:szCs w:val="18"/>
              </w:rPr>
            </w:pPr>
            <w:del w:id="428"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429" w:author="Rafi Aziizi" w:date="2021-11-12T13:50:00Z"/>
                <w:iCs/>
                <w:szCs w:val="18"/>
              </w:rPr>
            </w:pPr>
            <w:del w:id="430"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431" w:author="Rafi Aziizi" w:date="2021-11-12T13:50:00Z"/>
                <w:iCs/>
                <w:szCs w:val="18"/>
              </w:rPr>
            </w:pPr>
            <w:del w:id="432" w:author="Rafi Aziizi" w:date="2021-11-12T13:50:00Z">
              <w:r w:rsidDel="00BC0DF1">
                <w:rPr>
                  <w:iCs/>
                  <w:szCs w:val="18"/>
                </w:rPr>
                <w:delText>Data kelas.</w:delText>
              </w:r>
            </w:del>
          </w:p>
        </w:tc>
      </w:tr>
      <w:tr w:rsidR="00524A03" w:rsidRPr="00A56663" w:rsidDel="00BC0DF1" w14:paraId="15F42C49" w14:textId="0B9BAC52" w:rsidTr="004A0936">
        <w:trPr>
          <w:jc w:val="center"/>
          <w:del w:id="433" w:author="Rafi Aziizi" w:date="2021-11-12T13:50:00Z"/>
        </w:trPr>
        <w:tc>
          <w:tcPr>
            <w:tcW w:w="570" w:type="dxa"/>
          </w:tcPr>
          <w:p w14:paraId="5974ECDC" w14:textId="0414DFF9" w:rsidR="00524A03" w:rsidRPr="00A978CB" w:rsidDel="00BC0DF1" w:rsidRDefault="00A978CB" w:rsidP="00524A03">
            <w:pPr>
              <w:spacing w:after="200" w:line="240" w:lineRule="auto"/>
              <w:rPr>
                <w:del w:id="434" w:author="Rafi Aziizi" w:date="2021-11-12T13:50:00Z"/>
                <w:iCs/>
                <w:szCs w:val="18"/>
              </w:rPr>
            </w:pPr>
            <w:del w:id="435"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436" w:author="Rafi Aziizi" w:date="2021-11-12T13:50:00Z"/>
                <w:iCs/>
                <w:szCs w:val="18"/>
              </w:rPr>
            </w:pPr>
            <w:del w:id="437"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438" w:author="Rafi Aziizi" w:date="2021-11-12T13:50:00Z"/>
                <w:iCs/>
                <w:szCs w:val="18"/>
                <w:lang w:val="id-ID"/>
              </w:rPr>
            </w:pPr>
            <w:del w:id="439"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440" w:author="Rafi Aziizi" w:date="2021-11-12T13:50:00Z"/>
                <w:iCs/>
                <w:szCs w:val="18"/>
                <w:lang w:val="id-ID"/>
              </w:rPr>
            </w:pPr>
            <w:del w:id="441" w:author="Rafi Aziizi" w:date="2021-11-12T13:50:00Z">
              <w:r w:rsidDel="00BC0DF1">
                <w:rPr>
                  <w:iCs/>
                  <w:szCs w:val="18"/>
                </w:rPr>
                <w:delText>Data admin.</w:delText>
              </w:r>
            </w:del>
          </w:p>
        </w:tc>
      </w:tr>
    </w:tbl>
    <w:p w14:paraId="5AD50ADF" w14:textId="6E2E8F84" w:rsidR="006B7890" w:rsidRPr="006B7890" w:rsidDel="00BC0DF1" w:rsidRDefault="006B7890" w:rsidP="006B7890">
      <w:pPr>
        <w:rPr>
          <w:del w:id="442" w:author="Rafi Aziizi" w:date="2021-11-12T13:50:00Z"/>
        </w:rPr>
      </w:pPr>
    </w:p>
    <w:p w14:paraId="1315C24D" w14:textId="18DA82F8" w:rsidR="00BC0DF1" w:rsidRDefault="00BC0DF1" w:rsidP="00BC0DF1">
      <w:pPr>
        <w:pStyle w:val="Heading3"/>
        <w:numPr>
          <w:ilvl w:val="2"/>
          <w:numId w:val="8"/>
        </w:numPr>
        <w:ind w:left="709"/>
        <w:rPr>
          <w:ins w:id="443" w:author="Rafi Aziizi" w:date="2021-11-12T13:50:00Z"/>
          <w:lang w:val="en-US"/>
        </w:rPr>
      </w:pPr>
      <w:bookmarkStart w:id="444" w:name="_Toc80034240"/>
      <w:bookmarkStart w:id="445" w:name="_Toc83115743"/>
      <w:ins w:id="446" w:author="Rafi Aziizi" w:date="2021-11-12T13:50:00Z">
        <w:r>
          <w:rPr>
            <w:lang w:val="en-US"/>
          </w:rPr>
          <w:t>Bisnis Aktor</w:t>
        </w:r>
      </w:ins>
    </w:p>
    <w:p w14:paraId="03D5E57B" w14:textId="77777777" w:rsidR="00494C80" w:rsidRPr="00114A62" w:rsidRDefault="00494C80" w:rsidP="00494C80">
      <w:pPr>
        <w:ind w:firstLine="720"/>
        <w:rPr>
          <w:ins w:id="447" w:author="Rafi Aziizi" w:date="2021-11-12T11:15:00Z"/>
          <w:b/>
          <w:bCs/>
        </w:rPr>
      </w:pPr>
      <w:ins w:id="448" w:author="Rafi Aziizi" w:date="2021-11-12T11:15: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Pr>
            <w:noProof/>
          </w:rPr>
          <mc:AlternateContent>
            <mc:Choice Requires="wps">
              <w:drawing>
                <wp:anchor distT="0" distB="0" distL="114300" distR="114300" simplePos="0" relativeHeight="252039680" behindDoc="1" locked="0" layoutInCell="1" allowOverlap="1" wp14:anchorId="5FB3A673" wp14:editId="0A056ABD">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3A673" id="Text Box 123" o:spid="_x0000_s1034" type="#_x0000_t202" style="position:absolute;left:0;text-align:left;margin-left:0;margin-top:268.25pt;width:396.85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p>
                    </w:txbxContent>
                  </v:textbox>
                </v:shape>
              </w:pict>
            </mc:Fallback>
          </mc:AlternateContent>
        </w:r>
      </w:ins>
    </w:p>
    <w:p w14:paraId="3FD15C27" w14:textId="77777777" w:rsidR="00494C80" w:rsidRDefault="00494C80" w:rsidP="00494C80">
      <w:pPr>
        <w:spacing w:line="240" w:lineRule="auto"/>
        <w:jc w:val="center"/>
        <w:rPr>
          <w:ins w:id="449" w:author="Rafi Aziizi" w:date="2021-11-12T11:15:00Z"/>
          <w:b/>
          <w:bCs/>
          <w:sz w:val="22"/>
          <w:szCs w:val="22"/>
        </w:rPr>
      </w:pPr>
      <w:ins w:id="450" w:author="Rafi Aziizi" w:date="2021-11-12T11:15:00Z">
        <w:r>
          <w:rPr>
            <w:noProof/>
          </w:rPr>
          <w:lastRenderedPageBreak/>
          <w:drawing>
            <wp:inline distT="0" distB="0" distL="0" distR="0" wp14:anchorId="0CDC89CA" wp14:editId="039EB58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r>
          <w:rPr>
            <w:noProof/>
          </w:rPr>
          <mc:AlternateContent>
            <mc:Choice Requires="wps">
              <w:drawing>
                <wp:anchor distT="0" distB="0" distL="114300" distR="114300" simplePos="0" relativeHeight="252040704" behindDoc="1" locked="0" layoutInCell="1" allowOverlap="1" wp14:anchorId="7AA760F2" wp14:editId="023F20C0">
                  <wp:simplePos x="0" y="0"/>
                  <wp:positionH relativeFrom="column">
                    <wp:posOffset>0</wp:posOffset>
                  </wp:positionH>
                  <wp:positionV relativeFrom="paragraph">
                    <wp:posOffset>3374390</wp:posOffset>
                  </wp:positionV>
                  <wp:extent cx="503999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7F18C3" w14:textId="77777777" w:rsidR="001F2641" w:rsidRPr="0030050B"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60F2" id="Text Box 125" o:spid="_x0000_s1035" type="#_x0000_t202" style="position:absolute;left:0;text-align:left;margin-left:0;margin-top:265.7pt;width:396.85pt;height:.05pt;z-index:-2512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" stroked="f">
                  <v:textbox style="mso-fit-shape-to-text:t" inset="0,0,0,0">
                    <w:txbxContent>
                      <w:p w14:paraId="567F18C3" w14:textId="77777777" w:rsidR="001F2641" w:rsidRPr="0030050B"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p>
                    </w:txbxContent>
                  </v:textbox>
                </v:shape>
              </w:pict>
            </mc:Fallback>
          </mc:AlternateContent>
        </w:r>
      </w:ins>
    </w:p>
    <w:p w14:paraId="5DC90E0C" w14:textId="77777777" w:rsidR="00494C80" w:rsidRDefault="00494C80" w:rsidP="00494C80">
      <w:pPr>
        <w:spacing w:line="240" w:lineRule="auto"/>
        <w:rPr>
          <w:ins w:id="451" w:author="Rafi Aziizi" w:date="2021-11-12T11:15:00Z"/>
          <w:b/>
          <w:bCs/>
          <w:sz w:val="22"/>
          <w:szCs w:val="22"/>
        </w:rPr>
      </w:pPr>
    </w:p>
    <w:p w14:paraId="052CBFF3" w14:textId="77777777" w:rsidR="00494C80" w:rsidRDefault="00494C80" w:rsidP="00494C80">
      <w:pPr>
        <w:spacing w:line="240" w:lineRule="auto"/>
        <w:jc w:val="center"/>
        <w:rPr>
          <w:ins w:id="452" w:author="Rafi Aziizi" w:date="2021-11-12T11:15:00Z"/>
          <w:b/>
          <w:bCs/>
          <w:sz w:val="22"/>
          <w:szCs w:val="22"/>
        </w:rPr>
      </w:pPr>
      <w:ins w:id="453" w:author="Rafi Aziizi" w:date="2021-11-12T11:15: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20CC7BBC" w14:textId="77777777" w:rsidR="00494C80" w:rsidRPr="00122F94" w:rsidRDefault="00494C80" w:rsidP="00494C80">
      <w:pPr>
        <w:spacing w:line="240" w:lineRule="auto"/>
        <w:jc w:val="center"/>
        <w:rPr>
          <w:ins w:id="454" w:author="Rafi Aziizi" w:date="2021-11-12T11:15:00Z"/>
          <w:b/>
          <w:bCs/>
          <w:sz w:val="22"/>
          <w:szCs w:val="22"/>
        </w:rPr>
      </w:pPr>
    </w:p>
    <w:p w14:paraId="79AFBD68" w14:textId="5CEC520A" w:rsidR="00494C80" w:rsidRPr="003E1103" w:rsidDel="00BC0DF1" w:rsidRDefault="00494C80" w:rsidP="00494C80">
      <w:pPr>
        <w:ind w:firstLine="720"/>
        <w:rPr>
          <w:del w:id="455" w:author="Rafi Aziizi" w:date="2021-11-12T13:51:00Z"/>
          <w:moveTo w:id="456" w:author="Rafi Aziizi" w:date="2021-11-12T11:16:00Z"/>
        </w:rPr>
      </w:pPr>
      <w:commentRangeStart w:id="457"/>
      <w:commentRangeEnd w:id="457"/>
      <w:del w:id="458" w:author="Rafi Aziizi" w:date="2021-11-12T13:52:00Z">
        <w:r w:rsidDel="00BC0DF1">
          <w:rPr>
            <w:rStyle w:val="CommentReference"/>
            <w:b/>
          </w:rPr>
          <w:commentReference w:id="457"/>
        </w:r>
      </w:del>
      <w:moveToRangeStart w:id="459" w:author="Rafi Aziizi" w:date="2021-11-12T11:16:00Z" w:name="move87608182"/>
      <w:moveTo w:id="460" w:author="Rafi Aziizi" w:date="2021-11-12T11:16:00Z">
        <w:del w:id="461"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462" w:author="Rafi Aziizi" w:date="2021-11-12T13:51:00Z"/>
          <w:moveTo w:id="463" w:author="Rafi Aziizi" w:date="2021-11-12T11:16:00Z"/>
        </w:rPr>
      </w:pPr>
      <w:moveTo w:id="464" w:author="Rafi Aziizi" w:date="2021-11-12T11:16:00Z">
        <w:del w:id="465" w:author="Rafi Aziizi" w:date="2021-11-12T13:51:00Z">
          <w:r w:rsidDel="00BC0DF1">
            <w:delText xml:space="preserve">Table 3. </w:delText>
          </w:r>
          <w:r w:rsidDel="00BC0DF1">
            <w:rPr>
              <w:i w:val="0"/>
              <w:iCs w:val="0"/>
            </w:rPr>
            <w:fldChar w:fldCharType="begin"/>
          </w:r>
          <w:r w:rsidDel="00BC0DF1">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466" w:author="Rafi Aziizi" w:date="2021-11-12T13:51:00Z"/>
        </w:trPr>
        <w:tc>
          <w:tcPr>
            <w:tcW w:w="704" w:type="dxa"/>
          </w:tcPr>
          <w:p w14:paraId="7E5CA51E" w14:textId="31EC94CD" w:rsidR="00494C80" w:rsidRPr="0009462F" w:rsidDel="00BC0DF1" w:rsidRDefault="00494C80" w:rsidP="00F14C4A">
            <w:pPr>
              <w:jc w:val="center"/>
              <w:rPr>
                <w:del w:id="467" w:author="Rafi Aziizi" w:date="2021-11-12T13:51:00Z"/>
                <w:moveTo w:id="468" w:author="Rafi Aziizi" w:date="2021-11-12T11:16:00Z"/>
                <w:b/>
              </w:rPr>
            </w:pPr>
            <w:moveTo w:id="469" w:author="Rafi Aziizi" w:date="2021-11-12T11:16:00Z">
              <w:del w:id="470"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471" w:author="Rafi Aziizi" w:date="2021-11-12T13:51:00Z"/>
                <w:moveTo w:id="472" w:author="Rafi Aziizi" w:date="2021-11-12T11:16:00Z"/>
                <w:b/>
              </w:rPr>
            </w:pPr>
            <w:moveTo w:id="473" w:author="Rafi Aziizi" w:date="2021-11-12T11:16:00Z">
              <w:del w:id="474"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475" w:author="Rafi Aziizi" w:date="2021-11-12T13:51:00Z"/>
                <w:moveTo w:id="476" w:author="Rafi Aziizi" w:date="2021-11-12T11:16:00Z"/>
                <w:b/>
              </w:rPr>
            </w:pPr>
            <w:moveTo w:id="477" w:author="Rafi Aziizi" w:date="2021-11-12T11:16:00Z">
              <w:del w:id="478" w:author="Rafi Aziizi" w:date="2021-11-12T13:51:00Z">
                <w:r w:rsidRPr="0009462F" w:rsidDel="00BC0DF1">
                  <w:rPr>
                    <w:b/>
                  </w:rPr>
                  <w:delText>Deskripsi</w:delText>
                </w:r>
              </w:del>
            </w:moveTo>
          </w:p>
        </w:tc>
      </w:tr>
      <w:tr w:rsidR="00494C80" w:rsidDel="00BC0DF1" w14:paraId="047CFB03" w14:textId="69803F67" w:rsidTr="00F14C4A">
        <w:trPr>
          <w:del w:id="479" w:author="Rafi Aziizi" w:date="2021-11-12T13:51:00Z"/>
        </w:trPr>
        <w:tc>
          <w:tcPr>
            <w:tcW w:w="704" w:type="dxa"/>
          </w:tcPr>
          <w:p w14:paraId="23CB2290" w14:textId="3E1754B2" w:rsidR="00494C80" w:rsidDel="00BC0DF1" w:rsidRDefault="00494C80" w:rsidP="00F14C4A">
            <w:pPr>
              <w:rPr>
                <w:del w:id="480" w:author="Rafi Aziizi" w:date="2021-11-12T13:51:00Z"/>
                <w:moveTo w:id="481" w:author="Rafi Aziizi" w:date="2021-11-12T11:16:00Z"/>
              </w:rPr>
            </w:pPr>
            <w:moveTo w:id="482" w:author="Rafi Aziizi" w:date="2021-11-12T11:16:00Z">
              <w:del w:id="483" w:author="Rafi Aziizi" w:date="2021-11-12T13:51:00Z">
                <w:r w:rsidDel="00BC0DF1">
                  <w:delText>1.</w:delText>
                </w:r>
              </w:del>
            </w:moveTo>
          </w:p>
        </w:tc>
        <w:tc>
          <w:tcPr>
            <w:tcW w:w="2268" w:type="dxa"/>
          </w:tcPr>
          <w:p w14:paraId="42F9C66E" w14:textId="4FC4730D" w:rsidR="00494C80" w:rsidDel="00BC0DF1" w:rsidRDefault="00494C80" w:rsidP="00F14C4A">
            <w:pPr>
              <w:rPr>
                <w:del w:id="484" w:author="Rafi Aziizi" w:date="2021-11-12T13:51:00Z"/>
                <w:moveTo w:id="485" w:author="Rafi Aziizi" w:date="2021-11-12T11:16:00Z"/>
              </w:rPr>
            </w:pPr>
            <w:moveTo w:id="486" w:author="Rafi Aziizi" w:date="2021-11-12T11:16:00Z">
              <w:del w:id="487" w:author="Rafi Aziizi" w:date="2021-11-12T13:51:00Z">
                <w:r w:rsidDel="00BC0DF1">
                  <w:delText>Siswa</w:delText>
                </w:r>
              </w:del>
            </w:moveTo>
          </w:p>
        </w:tc>
        <w:tc>
          <w:tcPr>
            <w:tcW w:w="4955" w:type="dxa"/>
          </w:tcPr>
          <w:p w14:paraId="033E34D1" w14:textId="01E2811F" w:rsidR="00494C80" w:rsidDel="00BC0DF1" w:rsidRDefault="00494C80" w:rsidP="00F14C4A">
            <w:pPr>
              <w:rPr>
                <w:del w:id="488" w:author="Rafi Aziizi" w:date="2021-11-12T13:51:00Z"/>
                <w:moveTo w:id="489" w:author="Rafi Aziizi" w:date="2021-11-12T11:16:00Z"/>
              </w:rPr>
            </w:pPr>
            <w:moveTo w:id="490" w:author="Rafi Aziizi" w:date="2021-11-12T11:16:00Z">
              <w:del w:id="491"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492" w:author="Rafi Aziizi" w:date="2021-11-12T13:51:00Z"/>
        </w:trPr>
        <w:tc>
          <w:tcPr>
            <w:tcW w:w="704" w:type="dxa"/>
          </w:tcPr>
          <w:p w14:paraId="49B667B3" w14:textId="2DA9BA2B" w:rsidR="00494C80" w:rsidDel="00BC0DF1" w:rsidRDefault="00494C80" w:rsidP="00F14C4A">
            <w:pPr>
              <w:rPr>
                <w:del w:id="493" w:author="Rafi Aziizi" w:date="2021-11-12T13:51:00Z"/>
                <w:moveTo w:id="494" w:author="Rafi Aziizi" w:date="2021-11-12T11:16:00Z"/>
              </w:rPr>
            </w:pPr>
            <w:moveTo w:id="495" w:author="Rafi Aziizi" w:date="2021-11-12T11:16:00Z">
              <w:del w:id="496" w:author="Rafi Aziizi" w:date="2021-11-12T13:51:00Z">
                <w:r w:rsidDel="00BC0DF1">
                  <w:delText>2.</w:delText>
                </w:r>
              </w:del>
            </w:moveTo>
          </w:p>
        </w:tc>
        <w:tc>
          <w:tcPr>
            <w:tcW w:w="2268" w:type="dxa"/>
          </w:tcPr>
          <w:p w14:paraId="75B5250B" w14:textId="3B3F9BE7" w:rsidR="00494C80" w:rsidDel="00BC0DF1" w:rsidRDefault="00494C80" w:rsidP="00F14C4A">
            <w:pPr>
              <w:rPr>
                <w:del w:id="497" w:author="Rafi Aziizi" w:date="2021-11-12T13:51:00Z"/>
                <w:moveTo w:id="498" w:author="Rafi Aziizi" w:date="2021-11-12T11:16:00Z"/>
              </w:rPr>
            </w:pPr>
            <w:moveTo w:id="499" w:author="Rafi Aziizi" w:date="2021-11-12T11:16:00Z">
              <w:del w:id="500"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501" w:author="Rafi Aziizi" w:date="2021-11-12T13:51:00Z"/>
                <w:moveTo w:id="502" w:author="Rafi Aziizi" w:date="2021-11-12T11:16:00Z"/>
                <w:lang w:val="id-ID"/>
              </w:rPr>
            </w:pPr>
            <w:moveTo w:id="503" w:author="Rafi Aziizi" w:date="2021-11-12T11:16:00Z">
              <w:del w:id="504"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505" w:author="Rafi Aziizi" w:date="2021-11-12T13:51:00Z"/>
        </w:trPr>
        <w:tc>
          <w:tcPr>
            <w:tcW w:w="704" w:type="dxa"/>
          </w:tcPr>
          <w:p w14:paraId="7C0F14A0" w14:textId="1BCAD702" w:rsidR="00494C80" w:rsidDel="00BC0DF1" w:rsidRDefault="00494C80" w:rsidP="00F14C4A">
            <w:pPr>
              <w:rPr>
                <w:del w:id="506" w:author="Rafi Aziizi" w:date="2021-11-12T13:51:00Z"/>
                <w:moveTo w:id="507" w:author="Rafi Aziizi" w:date="2021-11-12T11:16:00Z"/>
              </w:rPr>
            </w:pPr>
            <w:moveTo w:id="508" w:author="Rafi Aziizi" w:date="2021-11-12T11:16:00Z">
              <w:del w:id="509"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510" w:author="Rafi Aziizi" w:date="2021-11-12T13:51:00Z"/>
                <w:moveTo w:id="511" w:author="Rafi Aziizi" w:date="2021-11-12T11:16:00Z"/>
              </w:rPr>
            </w:pPr>
            <w:moveTo w:id="512" w:author="Rafi Aziizi" w:date="2021-11-12T11:16:00Z">
              <w:del w:id="513" w:author="Rafi Aziizi" w:date="2021-11-12T13:51:00Z">
                <w:r w:rsidDel="00BC0DF1">
                  <w:delText>Guru BK</w:delText>
                </w:r>
              </w:del>
            </w:moveTo>
          </w:p>
        </w:tc>
        <w:tc>
          <w:tcPr>
            <w:tcW w:w="4955" w:type="dxa"/>
          </w:tcPr>
          <w:p w14:paraId="6BCB9C6A" w14:textId="4A17D50F" w:rsidR="00494C80" w:rsidDel="00BC0DF1" w:rsidRDefault="00494C80" w:rsidP="00F14C4A">
            <w:pPr>
              <w:rPr>
                <w:del w:id="514" w:author="Rafi Aziizi" w:date="2021-11-12T13:51:00Z"/>
                <w:moveTo w:id="515" w:author="Rafi Aziizi" w:date="2021-11-12T11:16:00Z"/>
              </w:rPr>
            </w:pPr>
            <w:moveTo w:id="516" w:author="Rafi Aziizi" w:date="2021-11-12T11:16:00Z">
              <w:del w:id="517"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518" w:author="Rafi Aziizi" w:date="2021-11-12T13:51:00Z"/>
        </w:trPr>
        <w:tc>
          <w:tcPr>
            <w:tcW w:w="704" w:type="dxa"/>
          </w:tcPr>
          <w:p w14:paraId="1378B91E" w14:textId="20AF8472" w:rsidR="00494C80" w:rsidDel="00BC0DF1" w:rsidRDefault="00494C80" w:rsidP="00F14C4A">
            <w:pPr>
              <w:rPr>
                <w:del w:id="519" w:author="Rafi Aziizi" w:date="2021-11-12T13:51:00Z"/>
                <w:moveTo w:id="520" w:author="Rafi Aziizi" w:date="2021-11-12T11:16:00Z"/>
              </w:rPr>
            </w:pPr>
            <w:moveTo w:id="521" w:author="Rafi Aziizi" w:date="2021-11-12T11:16:00Z">
              <w:del w:id="522" w:author="Rafi Aziizi" w:date="2021-11-12T13:51:00Z">
                <w:r w:rsidDel="00BC0DF1">
                  <w:delText>4.</w:delText>
                </w:r>
              </w:del>
            </w:moveTo>
          </w:p>
        </w:tc>
        <w:tc>
          <w:tcPr>
            <w:tcW w:w="2268" w:type="dxa"/>
          </w:tcPr>
          <w:p w14:paraId="1962667A" w14:textId="1C26DAAA" w:rsidR="00494C80" w:rsidDel="00BC0DF1" w:rsidRDefault="00494C80" w:rsidP="00F14C4A">
            <w:pPr>
              <w:rPr>
                <w:del w:id="523" w:author="Rafi Aziizi" w:date="2021-11-12T13:51:00Z"/>
                <w:moveTo w:id="524" w:author="Rafi Aziizi" w:date="2021-11-12T11:16:00Z"/>
              </w:rPr>
            </w:pPr>
            <w:moveTo w:id="525" w:author="Rafi Aziizi" w:date="2021-11-12T11:16:00Z">
              <w:del w:id="526" w:author="Rafi Aziizi" w:date="2021-11-12T13:51:00Z">
                <w:r w:rsidDel="00BC0DF1">
                  <w:delText>Bagian IT</w:delText>
                </w:r>
              </w:del>
            </w:moveTo>
          </w:p>
        </w:tc>
        <w:tc>
          <w:tcPr>
            <w:tcW w:w="4955" w:type="dxa"/>
          </w:tcPr>
          <w:p w14:paraId="6F022119" w14:textId="1771FC2F" w:rsidR="00494C80" w:rsidDel="00BC0DF1" w:rsidRDefault="00494C80" w:rsidP="00F14C4A">
            <w:pPr>
              <w:rPr>
                <w:del w:id="527" w:author="Rafi Aziizi" w:date="2021-11-12T13:51:00Z"/>
                <w:moveTo w:id="528" w:author="Rafi Aziizi" w:date="2021-11-12T11:16:00Z"/>
              </w:rPr>
            </w:pPr>
            <w:moveTo w:id="529" w:author="Rafi Aziizi" w:date="2021-11-12T11:16:00Z">
              <w:del w:id="530"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459"/>
    <w:p w14:paraId="39E527B1" w14:textId="7854C829" w:rsidR="00BC0DF1" w:rsidRDefault="00BC0DF1" w:rsidP="00C93BF7">
      <w:pPr>
        <w:pStyle w:val="Heading3"/>
        <w:numPr>
          <w:ilvl w:val="2"/>
          <w:numId w:val="8"/>
        </w:numPr>
        <w:ind w:left="709"/>
        <w:rPr>
          <w:ins w:id="531" w:author="Rafi Aziizi" w:date="2021-11-12T13:51:00Z"/>
          <w:lang w:val="en-US"/>
        </w:rPr>
      </w:pPr>
      <w:ins w:id="532" w:author="Rafi Aziizi" w:date="2021-11-12T13:51:00Z">
        <w:r>
          <w:rPr>
            <w:lang w:val="en-US"/>
          </w:rPr>
          <w:t>Deskripsi Aktor</w:t>
        </w:r>
      </w:ins>
    </w:p>
    <w:p w14:paraId="38B4CB3C" w14:textId="252F1F83" w:rsidR="00BC0DF1" w:rsidRPr="003E1103" w:rsidRDefault="00BC0DF1" w:rsidP="00BC0DF1">
      <w:pPr>
        <w:ind w:firstLine="720"/>
        <w:rPr>
          <w:ins w:id="533" w:author="Rafi Aziizi" w:date="2021-11-12T13:52:00Z"/>
        </w:rPr>
      </w:pPr>
      <w:ins w:id="534" w:author="Rafi Aziizi" w:date="2021-11-12T13:52:00Z">
        <w:r>
          <w:t>Deskripsi aktor menjelaskan definisi setiap aktor yang terlibat yaitu Siswa, Bagian IT, Kepala Sekolah, dan Guru BK. Penjelasan mengenai deskripsi untuk setiap aktor dapat dilihat pada table:</w:t>
        </w:r>
      </w:ins>
    </w:p>
    <w:p w14:paraId="0AE59418" w14:textId="2FB2C1CD" w:rsidR="00BC0DF1" w:rsidRDefault="00BC0DF1" w:rsidP="00BC0DF1">
      <w:pPr>
        <w:pStyle w:val="Caption"/>
        <w:keepNext/>
        <w:jc w:val="center"/>
        <w:rPr>
          <w:ins w:id="535" w:author="Rafi Aziizi" w:date="2021-11-12T13:52:00Z"/>
        </w:rPr>
      </w:pPr>
      <w:ins w:id="536" w:author="Rafi Aziizi" w:date="2021-11-12T13:52:00Z">
        <w:r>
          <w:t>Table 3.</w:t>
        </w:r>
        <w:r>
          <w:fldChar w:fldCharType="begin"/>
        </w:r>
        <w:r>
          <w:instrText xml:space="preserve"> SEQ Table_3. \* ARABIC </w:instrText>
        </w:r>
        <w:r>
          <w:fldChar w:fldCharType="separate"/>
        </w:r>
        <w:r>
          <w:rPr>
            <w:noProof/>
          </w:rPr>
          <w:t>4</w:t>
        </w:r>
        <w:r>
          <w:fldChar w:fldCharType="end"/>
        </w:r>
        <w:r>
          <w:t xml:space="preserve"> </w:t>
        </w:r>
        <w:r w:rsidRPr="00D74A99">
          <w:t>Deskripsi Aktor</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537" w:author="Rafi Aziizi" w:date="2021-11-12T13:52:00Z"/>
        </w:trPr>
        <w:tc>
          <w:tcPr>
            <w:tcW w:w="704" w:type="dxa"/>
          </w:tcPr>
          <w:p w14:paraId="246F0149" w14:textId="77777777" w:rsidR="00BC0DF1" w:rsidRPr="0009462F" w:rsidRDefault="00BC0DF1" w:rsidP="001F2641">
            <w:pPr>
              <w:jc w:val="center"/>
              <w:rPr>
                <w:ins w:id="538" w:author="Rafi Aziizi" w:date="2021-11-12T13:52:00Z"/>
                <w:b/>
              </w:rPr>
            </w:pPr>
            <w:ins w:id="539" w:author="Rafi Aziizi" w:date="2021-11-12T13:52:00Z">
              <w:r>
                <w:rPr>
                  <w:b/>
                </w:rPr>
                <w:t>No</w:t>
              </w:r>
            </w:ins>
          </w:p>
        </w:tc>
        <w:tc>
          <w:tcPr>
            <w:tcW w:w="2268" w:type="dxa"/>
          </w:tcPr>
          <w:p w14:paraId="51911992" w14:textId="77777777" w:rsidR="00BC0DF1" w:rsidRPr="0009462F" w:rsidRDefault="00BC0DF1" w:rsidP="001F2641">
            <w:pPr>
              <w:jc w:val="center"/>
              <w:rPr>
                <w:ins w:id="540" w:author="Rafi Aziizi" w:date="2021-11-12T13:52:00Z"/>
                <w:b/>
              </w:rPr>
            </w:pPr>
            <w:ins w:id="541" w:author="Rafi Aziizi" w:date="2021-11-12T13:52:00Z">
              <w:r w:rsidRPr="0009462F">
                <w:rPr>
                  <w:b/>
                </w:rPr>
                <w:t>Aktor</w:t>
              </w:r>
            </w:ins>
          </w:p>
        </w:tc>
        <w:tc>
          <w:tcPr>
            <w:tcW w:w="4955" w:type="dxa"/>
          </w:tcPr>
          <w:p w14:paraId="468EDDE4" w14:textId="77777777" w:rsidR="00BC0DF1" w:rsidRPr="0009462F" w:rsidRDefault="00BC0DF1" w:rsidP="001F2641">
            <w:pPr>
              <w:jc w:val="center"/>
              <w:rPr>
                <w:ins w:id="542" w:author="Rafi Aziizi" w:date="2021-11-12T13:52:00Z"/>
                <w:b/>
              </w:rPr>
            </w:pPr>
            <w:ins w:id="543" w:author="Rafi Aziizi" w:date="2021-11-12T13:52:00Z">
              <w:r w:rsidRPr="0009462F">
                <w:rPr>
                  <w:b/>
                </w:rPr>
                <w:t>Deskripsi</w:t>
              </w:r>
            </w:ins>
          </w:p>
        </w:tc>
      </w:tr>
      <w:tr w:rsidR="00BC0DF1" w14:paraId="5EDC83CF" w14:textId="77777777" w:rsidTr="001F2641">
        <w:trPr>
          <w:ins w:id="544" w:author="Rafi Aziizi" w:date="2021-11-12T13:52:00Z"/>
        </w:trPr>
        <w:tc>
          <w:tcPr>
            <w:tcW w:w="704" w:type="dxa"/>
          </w:tcPr>
          <w:p w14:paraId="36BD3B17" w14:textId="77777777" w:rsidR="00BC0DF1" w:rsidRDefault="00BC0DF1" w:rsidP="001F2641">
            <w:pPr>
              <w:rPr>
                <w:ins w:id="545" w:author="Rafi Aziizi" w:date="2021-11-12T13:52:00Z"/>
              </w:rPr>
            </w:pPr>
            <w:ins w:id="546" w:author="Rafi Aziizi" w:date="2021-11-12T13:52:00Z">
              <w:r>
                <w:t>1.</w:t>
              </w:r>
            </w:ins>
          </w:p>
        </w:tc>
        <w:tc>
          <w:tcPr>
            <w:tcW w:w="2268" w:type="dxa"/>
          </w:tcPr>
          <w:p w14:paraId="1490A8EA" w14:textId="77777777" w:rsidR="00BC0DF1" w:rsidRDefault="00BC0DF1" w:rsidP="001F2641">
            <w:pPr>
              <w:rPr>
                <w:ins w:id="547" w:author="Rafi Aziizi" w:date="2021-11-12T13:52:00Z"/>
              </w:rPr>
            </w:pPr>
            <w:ins w:id="548" w:author="Rafi Aziizi" w:date="2021-11-12T13:52:00Z">
              <w:r>
                <w:t>Siswa</w:t>
              </w:r>
            </w:ins>
          </w:p>
        </w:tc>
        <w:tc>
          <w:tcPr>
            <w:tcW w:w="4955" w:type="dxa"/>
          </w:tcPr>
          <w:p w14:paraId="0CACDE65" w14:textId="6A4FE8D3" w:rsidR="00BC0DF1" w:rsidRDefault="00BC0DF1" w:rsidP="001F2641">
            <w:pPr>
              <w:rPr>
                <w:ins w:id="549" w:author="Rafi Aziizi" w:date="2021-11-12T13:52:00Z"/>
              </w:rPr>
            </w:pPr>
            <w:ins w:id="550" w:author="Rafi Aziizi" w:date="2021-11-12T13:52:00Z">
              <w:r>
                <w:t>B</w:t>
              </w:r>
              <w:r w:rsidRPr="003E1103">
                <w:t>ertanggung jawab untuk melakukan absen</w:t>
              </w:r>
            </w:ins>
            <w:ins w:id="551" w:author="Rafi Aziizi" w:date="2021-11-12T13:56:00Z">
              <w:r w:rsidR="001B1ED9">
                <w:t xml:space="preserve"> </w:t>
              </w:r>
            </w:ins>
            <w:ins w:id="552" w:author="Rafi Aziizi" w:date="2021-11-12T13:57:00Z">
              <w:r w:rsidR="001B1ED9">
                <w:t>menggunakan kartu dan hadir tepat waktu sesuai jam belajar di sekolah.</w:t>
              </w:r>
            </w:ins>
          </w:p>
        </w:tc>
      </w:tr>
      <w:tr w:rsidR="00BC0DF1" w14:paraId="0F40CA72" w14:textId="77777777" w:rsidTr="001F2641">
        <w:trPr>
          <w:ins w:id="553" w:author="Rafi Aziizi" w:date="2021-11-12T13:52:00Z"/>
        </w:trPr>
        <w:tc>
          <w:tcPr>
            <w:tcW w:w="704" w:type="dxa"/>
          </w:tcPr>
          <w:p w14:paraId="4CB9821A" w14:textId="77777777" w:rsidR="00BC0DF1" w:rsidRDefault="00BC0DF1" w:rsidP="001F2641">
            <w:pPr>
              <w:rPr>
                <w:ins w:id="554" w:author="Rafi Aziizi" w:date="2021-11-12T13:52:00Z"/>
              </w:rPr>
            </w:pPr>
            <w:ins w:id="555" w:author="Rafi Aziizi" w:date="2021-11-12T13:52:00Z">
              <w:r>
                <w:t>2.</w:t>
              </w:r>
            </w:ins>
          </w:p>
        </w:tc>
        <w:tc>
          <w:tcPr>
            <w:tcW w:w="2268" w:type="dxa"/>
          </w:tcPr>
          <w:p w14:paraId="03C0FA7D" w14:textId="77777777" w:rsidR="00BC0DF1" w:rsidRDefault="00BC0DF1" w:rsidP="001F2641">
            <w:pPr>
              <w:rPr>
                <w:ins w:id="556" w:author="Rafi Aziizi" w:date="2021-11-12T13:52:00Z"/>
              </w:rPr>
            </w:pPr>
            <w:ins w:id="557" w:author="Rafi Aziizi" w:date="2021-11-12T13:52:00Z">
              <w:r>
                <w:t>Kepala Sekolah</w:t>
              </w:r>
            </w:ins>
          </w:p>
        </w:tc>
        <w:tc>
          <w:tcPr>
            <w:tcW w:w="4955" w:type="dxa"/>
          </w:tcPr>
          <w:p w14:paraId="1D563520" w14:textId="7921D54D" w:rsidR="00BC0DF1" w:rsidRPr="001B0BF8" w:rsidRDefault="00BC0DF1" w:rsidP="001F2641">
            <w:pPr>
              <w:rPr>
                <w:ins w:id="558" w:author="Rafi Aziizi" w:date="2021-11-12T13:52:00Z"/>
                <w:lang w:val="id-ID"/>
              </w:rPr>
            </w:pPr>
            <w:ins w:id="559" w:author="Rafi Aziizi" w:date="2021-11-12T13:52:00Z">
              <w:r>
                <w:t>Aktor ini dapat melihat laporan absensi</w:t>
              </w:r>
            </w:ins>
            <w:ins w:id="560" w:author="Rafi Aziizi" w:date="2021-11-12T13:57:00Z">
              <w:r w:rsidR="001B1ED9">
                <w:t xml:space="preserve"> </w:t>
              </w:r>
            </w:ins>
            <w:ins w:id="561" w:author="Rafi Aziizi" w:date="2021-11-12T13:52:00Z">
              <w:r>
                <w:t xml:space="preserve"> berdasarkan hari, bulan maupun semester</w:t>
              </w:r>
            </w:ins>
            <w:ins w:id="562" w:author="Rafi Aziizi" w:date="2021-11-12T13:57:00Z">
              <w:r w:rsidR="001B1ED9">
                <w:t xml:space="preserve"> dari setiap siswa, jurusan maupun angkatan yang dapat dijadikan bahan evaluasi</w:t>
              </w:r>
            </w:ins>
            <w:ins w:id="563" w:author="Rafi Aziizi" w:date="2021-11-12T13:52:00Z">
              <w:r>
                <w:t>.</w:t>
              </w:r>
              <w:r>
                <w:rPr>
                  <w:lang w:val="id-ID"/>
                </w:rPr>
                <w:t xml:space="preserve"> </w:t>
              </w:r>
            </w:ins>
          </w:p>
        </w:tc>
      </w:tr>
      <w:tr w:rsidR="00BC0DF1" w14:paraId="346FB2D9" w14:textId="77777777" w:rsidTr="001F2641">
        <w:trPr>
          <w:ins w:id="564" w:author="Rafi Aziizi" w:date="2021-11-12T13:52:00Z"/>
        </w:trPr>
        <w:tc>
          <w:tcPr>
            <w:tcW w:w="704" w:type="dxa"/>
          </w:tcPr>
          <w:p w14:paraId="43A32545" w14:textId="77777777" w:rsidR="00BC0DF1" w:rsidRDefault="00BC0DF1" w:rsidP="001F2641">
            <w:pPr>
              <w:rPr>
                <w:ins w:id="565" w:author="Rafi Aziizi" w:date="2021-11-12T13:52:00Z"/>
              </w:rPr>
            </w:pPr>
            <w:ins w:id="566" w:author="Rafi Aziizi" w:date="2021-11-12T13:52:00Z">
              <w:r>
                <w:t xml:space="preserve">3. </w:t>
              </w:r>
            </w:ins>
          </w:p>
        </w:tc>
        <w:tc>
          <w:tcPr>
            <w:tcW w:w="2268" w:type="dxa"/>
          </w:tcPr>
          <w:p w14:paraId="64D9A833" w14:textId="77777777" w:rsidR="00BC0DF1" w:rsidRDefault="00BC0DF1" w:rsidP="001F2641">
            <w:pPr>
              <w:rPr>
                <w:ins w:id="567" w:author="Rafi Aziizi" w:date="2021-11-12T13:52:00Z"/>
              </w:rPr>
            </w:pPr>
            <w:ins w:id="568" w:author="Rafi Aziizi" w:date="2021-11-12T13:52:00Z">
              <w:r>
                <w:t>Guru BK</w:t>
              </w:r>
            </w:ins>
          </w:p>
        </w:tc>
        <w:tc>
          <w:tcPr>
            <w:tcW w:w="4955" w:type="dxa"/>
          </w:tcPr>
          <w:p w14:paraId="0D168818" w14:textId="6C607256" w:rsidR="00BC0DF1" w:rsidRDefault="00BC0DF1" w:rsidP="001F2641">
            <w:pPr>
              <w:rPr>
                <w:ins w:id="569" w:author="Rafi Aziizi" w:date="2021-11-12T13:52:00Z"/>
              </w:rPr>
            </w:pPr>
            <w:ins w:id="570"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571" w:author="Rafi Aziizi" w:date="2021-11-12T13:58:00Z">
              <w:r w:rsidR="001B1ED9">
                <w:t xml:space="preserve"> walikelas,</w:t>
              </w:r>
            </w:ins>
            <w:ins w:id="572"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573" w:author="Rafi Aziizi" w:date="2021-11-12T13:58:00Z">
              <w:r w:rsidR="001B1ED9">
                <w:t>.</w:t>
              </w:r>
            </w:ins>
          </w:p>
        </w:tc>
      </w:tr>
      <w:tr w:rsidR="00BC0DF1" w14:paraId="38F764E1" w14:textId="77777777" w:rsidTr="001F2641">
        <w:trPr>
          <w:ins w:id="574" w:author="Rafi Aziizi" w:date="2021-11-12T13:52:00Z"/>
        </w:trPr>
        <w:tc>
          <w:tcPr>
            <w:tcW w:w="704" w:type="dxa"/>
          </w:tcPr>
          <w:p w14:paraId="3C2CF62A" w14:textId="77777777" w:rsidR="00BC0DF1" w:rsidRDefault="00BC0DF1" w:rsidP="001F2641">
            <w:pPr>
              <w:rPr>
                <w:ins w:id="575" w:author="Rafi Aziizi" w:date="2021-11-12T13:52:00Z"/>
              </w:rPr>
            </w:pPr>
            <w:ins w:id="576" w:author="Rafi Aziizi" w:date="2021-11-12T13:52:00Z">
              <w:r>
                <w:lastRenderedPageBreak/>
                <w:t>4.</w:t>
              </w:r>
            </w:ins>
          </w:p>
        </w:tc>
        <w:tc>
          <w:tcPr>
            <w:tcW w:w="2268" w:type="dxa"/>
          </w:tcPr>
          <w:p w14:paraId="23EC801A" w14:textId="77777777" w:rsidR="00BC0DF1" w:rsidRDefault="00BC0DF1" w:rsidP="001F2641">
            <w:pPr>
              <w:rPr>
                <w:ins w:id="577" w:author="Rafi Aziizi" w:date="2021-11-12T13:52:00Z"/>
              </w:rPr>
            </w:pPr>
            <w:ins w:id="578" w:author="Rafi Aziizi" w:date="2021-11-12T13:52:00Z">
              <w:r>
                <w:t>Bagian IT</w:t>
              </w:r>
            </w:ins>
          </w:p>
        </w:tc>
        <w:tc>
          <w:tcPr>
            <w:tcW w:w="4955" w:type="dxa"/>
          </w:tcPr>
          <w:p w14:paraId="42FB2CED" w14:textId="406FB50B" w:rsidR="00BC0DF1" w:rsidRDefault="00BC0DF1" w:rsidP="001F2641">
            <w:pPr>
              <w:rPr>
                <w:ins w:id="579" w:author="Rafi Aziizi" w:date="2021-11-12T13:52:00Z"/>
              </w:rPr>
            </w:pPr>
            <w:ins w:id="580" w:author="Rafi Aziizi" w:date="2021-11-12T13:52:00Z">
              <w:r w:rsidRPr="003E1103">
                <w:t>Bagian IT bertanggung jawab untuk mengelola data siswa,</w:t>
              </w:r>
              <w:r>
                <w:t xml:space="preserve"> </w:t>
              </w:r>
              <w:r w:rsidRPr="003E1103">
                <w:t>guru,</w:t>
              </w:r>
            </w:ins>
            <w:ins w:id="581" w:author="Rafi Aziizi" w:date="2021-11-12T13:58:00Z">
              <w:r w:rsidR="001B1ED9">
                <w:t xml:space="preserve"> walikelas,</w:t>
              </w:r>
            </w:ins>
            <w:ins w:id="582"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583" w:author="Rafi Aziizi" w:date="2021-11-12T13:51:00Z"/>
        </w:rPr>
        <w:pPrChange w:id="584"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r>
        <w:rPr>
          <w:lang w:val="en-US"/>
        </w:rPr>
        <w:t>Analisis Kebutuhan Fungsional</w:t>
      </w:r>
      <w:bookmarkEnd w:id="444"/>
      <w:bookmarkEnd w:id="445"/>
    </w:p>
    <w:p w14:paraId="1CEEA799" w14:textId="28E94F0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PL, mencakup bagaimana sistem harus bereaksi pada input tertentu dan bagaimana perilaku sistem pada situasi tertentu</w:t>
      </w:r>
    </w:p>
    <w:p w14:paraId="13438C10" w14:textId="44C98E8F" w:rsidR="00832EA1" w:rsidRDefault="00832EA1" w:rsidP="005B790F">
      <w:pPr>
        <w:pStyle w:val="Caption"/>
        <w:keepNext/>
        <w:jc w:val="center"/>
      </w:pPr>
      <w:bookmarkStart w:id="585"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Hasil Analisis Kebutuhan Fungsional</w:t>
      </w:r>
      <w:bookmarkEnd w:id="585"/>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586" w:author="Rafi Aziizi" w:date="2021-11-12T13:59:00Z"/>
              </w:rPr>
            </w:pPr>
            <w:r>
              <w:t>Sistem menampilkan beberapa informasi berupa grafik mengenai absensi siswa</w:t>
            </w:r>
            <w:ins w:id="587" w:author="Rafi Aziizi" w:date="2021-11-12T13:59:00Z">
              <w:r w:rsidR="001B1ED9">
                <w:t xml:space="preserve"> kedalam beberapa kategori yaitu :</w:t>
              </w:r>
            </w:ins>
            <w:del w:id="588" w:author="Rafi Aziizi" w:date="2021-11-12T13:59:00Z">
              <w:r w:rsidDel="001B1ED9">
                <w:delText>.</w:delText>
              </w:r>
            </w:del>
          </w:p>
          <w:p w14:paraId="50084279" w14:textId="46CDF779" w:rsidR="001B1ED9" w:rsidRDefault="001B1ED9" w:rsidP="00A978CB">
            <w:pPr>
              <w:rPr>
                <w:ins w:id="589" w:author="Rafi Aziizi" w:date="2021-11-12T14:00:00Z"/>
              </w:rPr>
            </w:pPr>
            <w:ins w:id="590" w:author="Rafi Aziizi" w:date="2021-11-12T13:59:00Z">
              <w:r>
                <w:t xml:space="preserve">1. Status </w:t>
              </w:r>
            </w:ins>
            <w:ins w:id="591" w:author="Rafi Aziizi" w:date="2021-11-12T14:00:00Z">
              <w:r>
                <w:t xml:space="preserve">seluruh </w:t>
              </w:r>
            </w:ins>
            <w:ins w:id="592" w:author="Rafi Aziizi" w:date="2021-11-12T13:59:00Z">
              <w:r>
                <w:t>ke</w:t>
              </w:r>
            </w:ins>
            <w:ins w:id="593" w:author="Rafi Aziizi" w:date="2021-11-12T14:00:00Z">
              <w:r>
                <w:t>hadiran siswa berdasarkan hari, minggu, bulan dan semester.</w:t>
              </w:r>
            </w:ins>
          </w:p>
          <w:p w14:paraId="566BD2F9" w14:textId="2EFCDE9B" w:rsidR="001B1ED9" w:rsidRDefault="001B1ED9" w:rsidP="00A978CB">
            <w:pPr>
              <w:rPr>
                <w:ins w:id="594" w:author="Rafi Aziizi" w:date="2021-11-12T14:00:00Z"/>
              </w:rPr>
            </w:pPr>
            <w:ins w:id="595" w:author="Rafi Aziizi" w:date="2021-11-12T14:00:00Z">
              <w:r>
                <w:t>2. Status seluruh kehadiran</w:t>
              </w:r>
            </w:ins>
            <w:ins w:id="596" w:author="Rafi Aziizi" w:date="2021-11-12T14:01:00Z">
              <w:r>
                <w:t xml:space="preserve"> siswa</w:t>
              </w:r>
            </w:ins>
            <w:ins w:id="597" w:author="Rafi Aziizi" w:date="2021-11-12T14:00:00Z">
              <w:r>
                <w:t xml:space="preserve"> per</w:t>
              </w:r>
            </w:ins>
            <w:ins w:id="598" w:author="Rafi Aziizi" w:date="2021-11-12T14:01:00Z">
              <w:r>
                <w:t>-</w:t>
              </w:r>
            </w:ins>
            <w:ins w:id="599" w:author="Rafi Aziizi" w:date="2021-11-12T14:00:00Z">
              <w:r>
                <w:t>jurusan berdasarkan hari, minggu, bulan dan semester.</w:t>
              </w:r>
            </w:ins>
          </w:p>
          <w:p w14:paraId="247F89DA" w14:textId="5023BC3F" w:rsidR="001B1ED9" w:rsidRDefault="001B1ED9" w:rsidP="00A978CB">
            <w:ins w:id="600" w:author="Rafi Aziizi" w:date="2021-11-12T14:00:00Z">
              <w:r>
                <w:t>3. Status seluruh kehadiran</w:t>
              </w:r>
            </w:ins>
            <w:ins w:id="601" w:author="Rafi Aziizi" w:date="2021-11-12T14:01:00Z">
              <w:r>
                <w:t xml:space="preserve"> siswa</w:t>
              </w:r>
            </w:ins>
            <w:ins w:id="602" w:author="Rafi Aziizi" w:date="2021-11-12T14:00:00Z">
              <w:r>
                <w:t xml:space="preserve"> per</w:t>
              </w:r>
            </w:ins>
            <w:ins w:id="603" w:author="Rafi Aziizi" w:date="2021-11-12T14:01:00Z">
              <w:r>
                <w:t>-a</w:t>
              </w:r>
            </w:ins>
            <w:ins w:id="604" w:author="Rafi Aziizi" w:date="2021-11-12T14:00:00Z">
              <w:r>
                <w:t xml:space="preserve">ngkatan </w:t>
              </w:r>
            </w:ins>
            <w:ins w:id="605"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lastRenderedPageBreak/>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Sistem memiliki fitur untuk menampilkan informasi</w:t>
            </w:r>
            <w:r w:rsidR="0035613F">
              <w:t xml:space="preserve"> detail mengenai kelas.</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lastRenderedPageBreak/>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606"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607" w:author="Rafi Aziizi" w:date="2021-11-12T14:03:00Z">
              <w:r w:rsidDel="000F1488">
                <w:delText>Sistem memberikan hak akses untuk melakukan</w:delText>
              </w:r>
            </w:del>
            <w:ins w:id="608" w:author="Rafi Aziizi" w:date="2021-11-12T14:03:00Z">
              <w:r w:rsidR="000F1488">
                <w:t>Siswa melakukan</w:t>
              </w:r>
            </w:ins>
            <w:r>
              <w:t xml:space="preserve"> absensi </w:t>
            </w:r>
            <w:del w:id="609" w:author="Rafi Aziizi" w:date="2021-11-12T14:04:00Z">
              <w:r w:rsidDel="000F1488">
                <w:delText xml:space="preserve">terhadap siswa </w:delText>
              </w:r>
            </w:del>
            <w:r>
              <w:t>menggunakan RFID</w:t>
            </w:r>
            <w:ins w:id="610" w:author="Rafi Aziizi" w:date="2021-11-12T14:04:00Z">
              <w:r w:rsidR="000F1488">
                <w:t>.</w:t>
              </w:r>
            </w:ins>
            <w:del w:id="611"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612" w:author="Rafi Aziizi" w:date="2021-11-12T14:04:00Z"/>
        </w:trPr>
        <w:tc>
          <w:tcPr>
            <w:tcW w:w="1838" w:type="dxa"/>
            <w:vAlign w:val="center"/>
          </w:tcPr>
          <w:p w14:paraId="778521B9" w14:textId="038A6D2C" w:rsidR="000F1488" w:rsidRDefault="000F1488" w:rsidP="00114A62">
            <w:pPr>
              <w:jc w:val="center"/>
              <w:rPr>
                <w:ins w:id="613" w:author="Rafi Aziizi" w:date="2021-11-12T14:04:00Z"/>
              </w:rPr>
            </w:pPr>
            <w:ins w:id="614"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615" w:author="Rafi Aziizi" w:date="2021-11-12T14:04:00Z"/>
              </w:rPr>
            </w:pPr>
            <w:ins w:id="616" w:author="Rafi Aziizi" w:date="2021-11-12T14:04:00Z">
              <w:r>
                <w:t>Kelola Absensi</w:t>
              </w:r>
            </w:ins>
          </w:p>
        </w:tc>
        <w:tc>
          <w:tcPr>
            <w:tcW w:w="3083" w:type="dxa"/>
            <w:shd w:val="clear" w:color="auto" w:fill="auto"/>
          </w:tcPr>
          <w:p w14:paraId="40EBF260" w14:textId="409FFA0C" w:rsidR="000F1488" w:rsidDel="000F1488" w:rsidRDefault="000F1488" w:rsidP="000D5CB9">
            <w:pPr>
              <w:rPr>
                <w:ins w:id="617" w:author="Rafi Aziizi" w:date="2021-11-12T14:04:00Z"/>
              </w:rPr>
            </w:pPr>
            <w:ins w:id="618" w:author="Rafi Aziizi" w:date="2021-11-12T14:05:00Z">
              <w:r>
                <w:t>Admin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619" w:author="Rafi Aziizi" w:date="2021-11-12T14:04:00Z"/>
              </w:rPr>
            </w:pPr>
            <w:ins w:id="620"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621" w:author="Rafi Aziizi" w:date="2021-11-12T14:05:00Z">
              <w:r w:rsidR="000F1488">
                <w:t>20</w:t>
              </w:r>
            </w:ins>
            <w:del w:id="622"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r>
              <w:t>Laporan Absensi</w:t>
            </w:r>
          </w:p>
        </w:tc>
        <w:tc>
          <w:tcPr>
            <w:tcW w:w="3083" w:type="dxa"/>
          </w:tcPr>
          <w:p w14:paraId="258F2E31" w14:textId="35F42C07" w:rsidR="000D5CB9" w:rsidRDefault="000D5CB9" w:rsidP="000D5CB9">
            <w:r>
              <w:t>Sistem memiliki fitur untuk merekapitulasi absensi berdasarkan hari,bulan ataupun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623" w:author="Rafi Aziizi" w:date="2021-11-12T14:05:00Z">
              <w:r w:rsidR="000F1488">
                <w:t>1</w:t>
              </w:r>
            </w:ins>
            <w:del w:id="624"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lastRenderedPageBreak/>
              <w:t>RC</w:t>
            </w:r>
            <w:r w:rsidR="00BC3B37">
              <w:t>2</w:t>
            </w:r>
            <w:ins w:id="625" w:author="Rafi Aziizi" w:date="2021-11-12T14:05:00Z">
              <w:r w:rsidR="000F1488">
                <w:t>2</w:t>
              </w:r>
            </w:ins>
            <w:del w:id="626"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627" w:author="Rafi Aziizi" w:date="2021-11-12T14:05:00Z">
              <w:r w:rsidR="000F1488">
                <w:t>3</w:t>
              </w:r>
            </w:ins>
            <w:del w:id="628"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35B9C2C3" w:rsidR="000D5CB9" w:rsidRDefault="000D5CB9" w:rsidP="000D5CB9">
            <w:r>
              <w:t>Sistem dapat melakukan filterisasi 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629" w:name="_Toc80034241"/>
      <w:bookmarkStart w:id="630" w:name="_Toc83115744"/>
      <w:r>
        <w:rPr>
          <w:lang w:val="en-US"/>
        </w:rPr>
        <w:t>Analisis Kebutuhan Non Fungsional</w:t>
      </w:r>
      <w:bookmarkEnd w:id="629"/>
      <w:bookmarkEnd w:id="630"/>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50C4ACA1" w:rsidR="00746D78" w:rsidRDefault="00746D78" w:rsidP="00C93BF7">
      <w:pPr>
        <w:pStyle w:val="Heading2"/>
        <w:numPr>
          <w:ilvl w:val="1"/>
          <w:numId w:val="4"/>
        </w:numPr>
        <w:ind w:left="709" w:hanging="709"/>
        <w:rPr>
          <w:lang w:val="en-US"/>
        </w:rPr>
      </w:pPr>
      <w:bookmarkStart w:id="631" w:name="_Toc80034242"/>
      <w:bookmarkStart w:id="632" w:name="_Toc83115745"/>
      <w:r>
        <w:rPr>
          <w:lang w:val="en-US"/>
        </w:rPr>
        <w:t>Perancangan Sistem Baru</w:t>
      </w:r>
      <w:bookmarkEnd w:id="631"/>
      <w:bookmarkEnd w:id="632"/>
    </w:p>
    <w:p w14:paraId="6667420C" w14:textId="68121FE5" w:rsidR="00395C50" w:rsidRPr="00395C50" w:rsidRDefault="00395C50" w:rsidP="00395C50">
      <w:pPr>
        <w:ind w:firstLine="709"/>
        <w:rPr>
          <w:rFonts w:eastAsia="Calibri"/>
        </w:rPr>
      </w:pPr>
      <w:r w:rsidRPr="00395C50">
        <w:rPr>
          <w:rFonts w:eastAsia="Calibri"/>
        </w:rPr>
        <w:t xml:space="preserve">Perancangan sistem merupakan gambaran dari sistem yang akan dibangun dan merupakan hasil dari analisis sistem yang berjalan saat ini, yaitu analisis pengguna, analisis fungsional sistem dan analisis dokumen. Sistem yang nanti akan </w:t>
      </w:r>
      <w:r w:rsidRPr="00395C50">
        <w:rPr>
          <w:rFonts w:eastAsia="Calibri"/>
        </w:rPr>
        <w:lastRenderedPageBreak/>
        <w:t>dibangun ini dapat membantu dalam pengelolaan data pengguna untuk menentukan hak akses setiap aktor.</w:t>
      </w:r>
    </w:p>
    <w:p w14:paraId="08C5A76D" w14:textId="4759E931" w:rsidR="00926DA8" w:rsidDel="00494C80" w:rsidRDefault="00926DA8" w:rsidP="00C93BF7">
      <w:pPr>
        <w:pStyle w:val="Heading3"/>
        <w:numPr>
          <w:ilvl w:val="0"/>
          <w:numId w:val="9"/>
        </w:numPr>
        <w:ind w:left="426" w:hanging="426"/>
        <w:rPr>
          <w:del w:id="633" w:author="Rafi Aziizi" w:date="2021-11-12T11:15:00Z"/>
        </w:rPr>
      </w:pPr>
      <w:bookmarkStart w:id="634" w:name="_heading=h.4f1mdlm"/>
      <w:bookmarkStart w:id="635" w:name="_Toc80034244"/>
      <w:bookmarkStart w:id="636" w:name="_Toc83115746"/>
      <w:bookmarkEnd w:id="634"/>
      <w:del w:id="637" w:author="Rafi Aziizi" w:date="2021-11-12T11:15:00Z">
        <w:r w:rsidDel="00494C80">
          <w:delText>Bisnis Aktor</w:delText>
        </w:r>
        <w:bookmarkEnd w:id="635"/>
        <w:bookmarkEnd w:id="636"/>
      </w:del>
    </w:p>
    <w:p w14:paraId="7E1A0481" w14:textId="5BA5C78B" w:rsidR="001777A7" w:rsidDel="003E7B2F" w:rsidRDefault="001777A7" w:rsidP="007F1959">
      <w:pPr>
        <w:ind w:firstLine="720"/>
        <w:rPr>
          <w:del w:id="638" w:author="Rafi Aziizi" w:date="2021-11-12T10:43:00Z"/>
        </w:rPr>
      </w:pPr>
      <w:del w:id="639"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640" w:author="Rafi Aziizi" w:date="2021-11-12T10:43:00Z"/>
          <w:b/>
          <w:bCs/>
        </w:rPr>
      </w:pPr>
    </w:p>
    <w:p w14:paraId="5A5F5B22" w14:textId="636B2064" w:rsidR="00122F94" w:rsidRPr="00114A62" w:rsidDel="00494C80" w:rsidRDefault="00832EA1">
      <w:pPr>
        <w:ind w:firstLine="720"/>
        <w:rPr>
          <w:del w:id="641" w:author="Rafi Aziizi" w:date="2021-11-12T11:15:00Z"/>
          <w:b/>
          <w:bCs/>
        </w:rPr>
        <w:pPrChange w:id="642" w:author="Rafi Aziizi" w:date="2021-11-12T10:43:00Z">
          <w:pPr/>
        </w:pPrChange>
      </w:pPr>
      <w:del w:id="643"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1F2641" w:rsidRPr="00084E91" w:rsidRDefault="001F2641" w:rsidP="00832EA1">
                              <w:pPr>
                                <w:pStyle w:val="Caption"/>
                                <w:jc w:val="center"/>
                                <w:rPr>
                                  <w:noProof/>
                                  <w:sz w:val="24"/>
                                  <w:szCs w:val="24"/>
                                </w:rPr>
                              </w:pPr>
                              <w:bookmarkStart w:id="644" w:name="_Toc83115817"/>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6"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C2xtImLwIAAGcEAAAOAAAAAAAAAAAAAAAAAC4C&#10;AABkcnMvZTJvRG9jLnhtbFBLAQItABQABgAIAAAAIQBah4KD4AAAAAgBAAAPAAAAAAAAAAAAAAAA&#10;AIkEAABkcnMvZG93bnJldi54bWxQSwUGAAAAAAQABADzAAAAlgUAAAAA&#10;" stroked="f">
                  <v:textbox style="mso-fit-shape-to-text:t" inset="0,0,0,0">
                    <w:txbxContent>
                      <w:p w14:paraId="7F2285CE" w14:textId="62129384" w:rsidR="001F2641" w:rsidRPr="00084E91" w:rsidRDefault="001F2641" w:rsidP="00832EA1">
                        <w:pPr>
                          <w:pStyle w:val="Caption"/>
                          <w:jc w:val="center"/>
                          <w:rPr>
                            <w:noProof/>
                            <w:sz w:val="24"/>
                            <w:szCs w:val="24"/>
                          </w:rPr>
                        </w:pPr>
                        <w:bookmarkStart w:id="645" w:name="_Toc83115817"/>
                        <w:r>
                          <w:t xml:space="preserve">Gambar 3. </w:t>
                        </w:r>
                        <w:r>
                          <w:fldChar w:fldCharType="begin"/>
                        </w:r>
                        <w:r>
                          <w:instrText xml:space="preserve"> SEQ Gambar_3. \* ARABIC </w:instrText>
                        </w:r>
                        <w:r>
                          <w:fldChar w:fldCharType="separate"/>
                        </w:r>
                        <w:r>
                          <w:rPr>
                            <w:noProof/>
                          </w:rPr>
                          <w:t>4</w:t>
                        </w:r>
                        <w:r>
                          <w:fldChar w:fldCharType="end"/>
                        </w:r>
                        <w:r>
                          <w:t xml:space="preserve"> Bisnis Aktor SMK Cendekia Batujajar</w:t>
                        </w:r>
                        <w:bookmarkEnd w:id="645"/>
                      </w:p>
                    </w:txbxContent>
                  </v:textbox>
                </v:shape>
              </w:pict>
            </mc:Fallback>
          </mc:AlternateContent>
        </w:r>
      </w:del>
    </w:p>
    <w:p w14:paraId="7ADB4247" w14:textId="1A11BC6F" w:rsidR="00111278" w:rsidDel="00494C80" w:rsidRDefault="00F97775" w:rsidP="00122F94">
      <w:pPr>
        <w:spacing w:line="240" w:lineRule="auto"/>
        <w:jc w:val="center"/>
        <w:rPr>
          <w:del w:id="646" w:author="Rafi Aziizi" w:date="2021-11-12T11:15:00Z"/>
          <w:b/>
          <w:bCs/>
          <w:sz w:val="22"/>
          <w:szCs w:val="22"/>
        </w:rPr>
      </w:pPr>
      <w:bookmarkStart w:id="647" w:name="_heading=h.2u6wntf"/>
      <w:bookmarkStart w:id="648" w:name="_Toc80034245"/>
      <w:bookmarkEnd w:id="647"/>
      <w:del w:id="649"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F2641" w:rsidRPr="0030050B" w:rsidRDefault="001F2641" w:rsidP="00111278">
                              <w:pPr>
                                <w:pStyle w:val="Caption"/>
                                <w:jc w:val="center"/>
                                <w:rPr>
                                  <w:noProof/>
                                  <w:sz w:val="24"/>
                                  <w:szCs w:val="24"/>
                                </w:rPr>
                              </w:pPr>
                              <w:bookmarkStart w:id="650" w:name="_Toc83115818"/>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7"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X7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c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1Acl+zACAABnBAAADgAAAAAAAAAAAAAAAAAu&#10;AgAAZHJzL2Uyb0RvYy54bWxQSwECLQAUAAYACAAAACEAU004V+AAAAAIAQAADwAAAAAAAAAAAAAA&#10;AACKBAAAZHJzL2Rvd25yZXYueG1sUEsFBgAAAAAEAAQA8wAAAJcFAAAAAA==&#10;" stroked="f">
                  <v:textbox style="mso-fit-shape-to-text:t" inset="0,0,0,0">
                    <w:txbxContent>
                      <w:p w14:paraId="2C59090D" w14:textId="61ECF225" w:rsidR="001F2641" w:rsidRPr="0030050B" w:rsidRDefault="001F2641" w:rsidP="00111278">
                        <w:pPr>
                          <w:pStyle w:val="Caption"/>
                          <w:jc w:val="center"/>
                          <w:rPr>
                            <w:noProof/>
                            <w:sz w:val="24"/>
                            <w:szCs w:val="24"/>
                          </w:rPr>
                        </w:pPr>
                        <w:bookmarkStart w:id="651" w:name="_Toc83115818"/>
                        <w:r>
                          <w:t xml:space="preserve">Gambar 3. </w:t>
                        </w:r>
                        <w:r>
                          <w:fldChar w:fldCharType="begin"/>
                        </w:r>
                        <w:r>
                          <w:instrText xml:space="preserve"> SEQ Gambar_3. \* ARABIC </w:instrText>
                        </w:r>
                        <w:r>
                          <w:fldChar w:fldCharType="separate"/>
                        </w:r>
                        <w:r>
                          <w:rPr>
                            <w:noProof/>
                          </w:rPr>
                          <w:t>5</w:t>
                        </w:r>
                        <w:r>
                          <w:fldChar w:fldCharType="end"/>
                        </w:r>
                        <w:r>
                          <w:t xml:space="preserve"> Bisnis Aktor Sistem Absensi SMK Cendekia Batujajar</w:t>
                        </w:r>
                        <w:bookmarkEnd w:id="651"/>
                      </w:p>
                    </w:txbxContent>
                  </v:textbox>
                </v:shape>
              </w:pict>
            </mc:Fallback>
          </mc:AlternateContent>
        </w:r>
      </w:del>
    </w:p>
    <w:p w14:paraId="5A1C52B9" w14:textId="3576B057" w:rsidR="00111278" w:rsidDel="00494C80" w:rsidRDefault="00111278" w:rsidP="00BC3B37">
      <w:pPr>
        <w:spacing w:line="240" w:lineRule="auto"/>
        <w:rPr>
          <w:del w:id="652" w:author="Rafi Aziizi" w:date="2021-11-12T11:15:00Z"/>
          <w:b/>
          <w:bCs/>
          <w:sz w:val="22"/>
          <w:szCs w:val="22"/>
        </w:rPr>
      </w:pPr>
    </w:p>
    <w:p w14:paraId="388F18D6" w14:textId="16A1FAAE" w:rsidR="00122F94" w:rsidDel="00494C80" w:rsidRDefault="00122F94" w:rsidP="00122F94">
      <w:pPr>
        <w:spacing w:line="240" w:lineRule="auto"/>
        <w:jc w:val="center"/>
        <w:rPr>
          <w:del w:id="653" w:author="Rafi Aziizi" w:date="2021-11-12T11:15:00Z"/>
          <w:b/>
          <w:bCs/>
          <w:sz w:val="22"/>
          <w:szCs w:val="22"/>
        </w:rPr>
      </w:pPr>
      <w:del w:id="654"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655"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656" w:author="Rafi Aziizi" w:date="2021-11-12T11:16:00Z"/>
        </w:rPr>
      </w:pPr>
      <w:bookmarkStart w:id="657" w:name="_Toc83115747"/>
      <w:moveFromRangeStart w:id="658" w:author="Rafi Aziizi" w:date="2021-11-12T11:16:00Z" w:name="move87608182"/>
      <w:moveFrom w:id="659" w:author="Rafi Aziizi" w:date="2021-11-12T11:16:00Z">
        <w:r w:rsidDel="00494C80">
          <w:t>Deskripsi Aktor</w:t>
        </w:r>
        <w:bookmarkEnd w:id="648"/>
        <w:bookmarkEnd w:id="657"/>
      </w:moveFrom>
    </w:p>
    <w:p w14:paraId="3D57A0B8" w14:textId="1CF0AD2D" w:rsidR="003E1103" w:rsidRPr="003E1103" w:rsidDel="00494C80" w:rsidRDefault="003E1103" w:rsidP="007F1959">
      <w:pPr>
        <w:ind w:firstLine="720"/>
        <w:rPr>
          <w:moveFrom w:id="660" w:author="Rafi Aziizi" w:date="2021-11-12T11:16:00Z"/>
        </w:rPr>
      </w:pPr>
      <w:moveFrom w:id="661"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662" w:author="Rafi Aziizi" w:date="2021-11-12T11:16:00Z"/>
        </w:rPr>
      </w:pPr>
      <w:bookmarkStart w:id="663" w:name="_Toc83115865"/>
      <w:moveFrom w:id="664"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End w:id="663"/>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665" w:author="Rafi Aziizi" w:date="2021-11-12T14:06:00Z"/>
        </w:trPr>
        <w:tc>
          <w:tcPr>
            <w:tcW w:w="704" w:type="dxa"/>
          </w:tcPr>
          <w:p w14:paraId="65BD9765" w14:textId="7C0CC4A0" w:rsidR="003E1103" w:rsidRPr="0009462F" w:rsidDel="000F1488" w:rsidRDefault="003E1103" w:rsidP="004A0936">
            <w:pPr>
              <w:jc w:val="center"/>
              <w:rPr>
                <w:del w:id="666" w:author="Rafi Aziizi" w:date="2021-11-12T14:06:00Z"/>
                <w:moveFrom w:id="667" w:author="Rafi Aziizi" w:date="2021-11-12T11:16:00Z"/>
                <w:b/>
              </w:rPr>
            </w:pPr>
            <w:moveFrom w:id="668" w:author="Rafi Aziizi" w:date="2021-11-12T11:16:00Z">
              <w:del w:id="669"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670" w:author="Rafi Aziizi" w:date="2021-11-12T14:06:00Z"/>
                <w:moveFrom w:id="671" w:author="Rafi Aziizi" w:date="2021-11-12T11:16:00Z"/>
                <w:b/>
              </w:rPr>
            </w:pPr>
            <w:moveFrom w:id="672" w:author="Rafi Aziizi" w:date="2021-11-12T11:16:00Z">
              <w:del w:id="673"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674" w:author="Rafi Aziizi" w:date="2021-11-12T14:06:00Z"/>
                <w:moveFrom w:id="675" w:author="Rafi Aziizi" w:date="2021-11-12T11:16:00Z"/>
                <w:b/>
              </w:rPr>
            </w:pPr>
            <w:moveFrom w:id="676" w:author="Rafi Aziizi" w:date="2021-11-12T11:16:00Z">
              <w:del w:id="677" w:author="Rafi Aziizi" w:date="2021-11-12T14:06:00Z">
                <w:r w:rsidRPr="0009462F" w:rsidDel="000F1488">
                  <w:rPr>
                    <w:b/>
                  </w:rPr>
                  <w:delText>Deskripsi</w:delText>
                </w:r>
              </w:del>
            </w:moveFrom>
          </w:p>
        </w:tc>
      </w:tr>
      <w:tr w:rsidR="003E1103" w:rsidDel="000F1488" w14:paraId="7D2B30A2" w14:textId="52A7D33F" w:rsidTr="004A0936">
        <w:trPr>
          <w:del w:id="678" w:author="Rafi Aziizi" w:date="2021-11-12T14:06:00Z"/>
        </w:trPr>
        <w:tc>
          <w:tcPr>
            <w:tcW w:w="704" w:type="dxa"/>
          </w:tcPr>
          <w:p w14:paraId="7CE6E055" w14:textId="5F051485" w:rsidR="003E1103" w:rsidDel="000F1488" w:rsidRDefault="003E1103" w:rsidP="004A0936">
            <w:pPr>
              <w:rPr>
                <w:del w:id="679" w:author="Rafi Aziizi" w:date="2021-11-12T14:06:00Z"/>
                <w:moveFrom w:id="680" w:author="Rafi Aziizi" w:date="2021-11-12T11:16:00Z"/>
              </w:rPr>
            </w:pPr>
            <w:moveFrom w:id="681" w:author="Rafi Aziizi" w:date="2021-11-12T11:16:00Z">
              <w:del w:id="682" w:author="Rafi Aziizi" w:date="2021-11-12T14:06:00Z">
                <w:r w:rsidDel="000F1488">
                  <w:delText>1.</w:delText>
                </w:r>
              </w:del>
            </w:moveFrom>
          </w:p>
        </w:tc>
        <w:tc>
          <w:tcPr>
            <w:tcW w:w="2268" w:type="dxa"/>
          </w:tcPr>
          <w:p w14:paraId="403916A3" w14:textId="19EAD207" w:rsidR="003E1103" w:rsidDel="000F1488" w:rsidRDefault="003E1103" w:rsidP="004A0936">
            <w:pPr>
              <w:rPr>
                <w:del w:id="683" w:author="Rafi Aziizi" w:date="2021-11-12T14:06:00Z"/>
                <w:moveFrom w:id="684" w:author="Rafi Aziizi" w:date="2021-11-12T11:16:00Z"/>
              </w:rPr>
            </w:pPr>
            <w:moveFrom w:id="685" w:author="Rafi Aziizi" w:date="2021-11-12T11:16:00Z">
              <w:del w:id="686" w:author="Rafi Aziizi" w:date="2021-11-12T14:06:00Z">
                <w:r w:rsidDel="000F1488">
                  <w:delText>Siswa</w:delText>
                </w:r>
              </w:del>
            </w:moveFrom>
          </w:p>
        </w:tc>
        <w:tc>
          <w:tcPr>
            <w:tcW w:w="4955" w:type="dxa"/>
          </w:tcPr>
          <w:p w14:paraId="69264B7F" w14:textId="6FBD77BF" w:rsidR="003E1103" w:rsidDel="000F1488" w:rsidRDefault="003E1103" w:rsidP="004A0936">
            <w:pPr>
              <w:rPr>
                <w:del w:id="687" w:author="Rafi Aziizi" w:date="2021-11-12T14:06:00Z"/>
                <w:moveFrom w:id="688" w:author="Rafi Aziizi" w:date="2021-11-12T11:16:00Z"/>
              </w:rPr>
            </w:pPr>
            <w:moveFrom w:id="689" w:author="Rafi Aziizi" w:date="2021-11-12T11:16:00Z">
              <w:del w:id="690"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691" w:author="Rafi Aziizi" w:date="2021-11-12T14:06:00Z"/>
        </w:trPr>
        <w:tc>
          <w:tcPr>
            <w:tcW w:w="704" w:type="dxa"/>
          </w:tcPr>
          <w:p w14:paraId="7CF5AD76" w14:textId="7AB7FF04" w:rsidR="003E1103" w:rsidDel="000F1488" w:rsidRDefault="003E1103" w:rsidP="004A0936">
            <w:pPr>
              <w:rPr>
                <w:del w:id="692" w:author="Rafi Aziizi" w:date="2021-11-12T14:06:00Z"/>
                <w:moveFrom w:id="693" w:author="Rafi Aziizi" w:date="2021-11-12T11:16:00Z"/>
              </w:rPr>
            </w:pPr>
            <w:moveFrom w:id="694" w:author="Rafi Aziizi" w:date="2021-11-12T11:16:00Z">
              <w:del w:id="695" w:author="Rafi Aziizi" w:date="2021-11-12T14:06:00Z">
                <w:r w:rsidDel="000F1488">
                  <w:delText>2.</w:delText>
                </w:r>
              </w:del>
            </w:moveFrom>
          </w:p>
        </w:tc>
        <w:tc>
          <w:tcPr>
            <w:tcW w:w="2268" w:type="dxa"/>
          </w:tcPr>
          <w:p w14:paraId="780C7662" w14:textId="646A6317" w:rsidR="003E1103" w:rsidDel="000F1488" w:rsidRDefault="003E1103" w:rsidP="004A0936">
            <w:pPr>
              <w:rPr>
                <w:del w:id="696" w:author="Rafi Aziizi" w:date="2021-11-12T14:06:00Z"/>
                <w:moveFrom w:id="697" w:author="Rafi Aziizi" w:date="2021-11-12T11:16:00Z"/>
              </w:rPr>
            </w:pPr>
            <w:moveFrom w:id="698" w:author="Rafi Aziizi" w:date="2021-11-12T11:16:00Z">
              <w:del w:id="699"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700" w:author="Rafi Aziizi" w:date="2021-11-12T14:06:00Z"/>
                <w:moveFrom w:id="701" w:author="Rafi Aziizi" w:date="2021-11-12T11:16:00Z"/>
                <w:lang w:val="id-ID"/>
              </w:rPr>
            </w:pPr>
            <w:moveFrom w:id="702" w:author="Rafi Aziizi" w:date="2021-11-12T11:16:00Z">
              <w:del w:id="703"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704" w:author="Rafi Aziizi" w:date="2021-11-12T14:06:00Z"/>
        </w:trPr>
        <w:tc>
          <w:tcPr>
            <w:tcW w:w="704" w:type="dxa"/>
          </w:tcPr>
          <w:p w14:paraId="5B7F4DDC" w14:textId="56E9F8DC" w:rsidR="003E1103" w:rsidDel="000F1488" w:rsidRDefault="003E1103" w:rsidP="004A0936">
            <w:pPr>
              <w:rPr>
                <w:del w:id="705" w:author="Rafi Aziizi" w:date="2021-11-12T14:06:00Z"/>
                <w:moveFrom w:id="706" w:author="Rafi Aziizi" w:date="2021-11-12T11:16:00Z"/>
              </w:rPr>
            </w:pPr>
            <w:moveFrom w:id="707" w:author="Rafi Aziizi" w:date="2021-11-12T11:16:00Z">
              <w:del w:id="708"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709" w:author="Rafi Aziizi" w:date="2021-11-12T14:06:00Z"/>
                <w:moveFrom w:id="710" w:author="Rafi Aziizi" w:date="2021-11-12T11:16:00Z"/>
              </w:rPr>
            </w:pPr>
            <w:moveFrom w:id="711" w:author="Rafi Aziizi" w:date="2021-11-12T11:16:00Z">
              <w:del w:id="712" w:author="Rafi Aziizi" w:date="2021-11-12T14:06:00Z">
                <w:r w:rsidDel="000F1488">
                  <w:delText>Guru BK</w:delText>
                </w:r>
              </w:del>
            </w:moveFrom>
          </w:p>
        </w:tc>
        <w:tc>
          <w:tcPr>
            <w:tcW w:w="4955" w:type="dxa"/>
          </w:tcPr>
          <w:p w14:paraId="0EC69F53" w14:textId="13A8BD26" w:rsidR="003E1103" w:rsidDel="000F1488" w:rsidRDefault="003E1103" w:rsidP="004A0936">
            <w:pPr>
              <w:rPr>
                <w:del w:id="713" w:author="Rafi Aziizi" w:date="2021-11-12T14:06:00Z"/>
                <w:moveFrom w:id="714" w:author="Rafi Aziizi" w:date="2021-11-12T11:16:00Z"/>
              </w:rPr>
            </w:pPr>
            <w:moveFrom w:id="715" w:author="Rafi Aziizi" w:date="2021-11-12T11:16:00Z">
              <w:del w:id="716"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717" w:author="Rafi Aziizi" w:date="2021-11-12T14:06:00Z"/>
        </w:trPr>
        <w:tc>
          <w:tcPr>
            <w:tcW w:w="704" w:type="dxa"/>
          </w:tcPr>
          <w:p w14:paraId="0CFC7E18" w14:textId="213B76FB" w:rsidR="003E1103" w:rsidDel="000F1488" w:rsidRDefault="003E1103" w:rsidP="004A0936">
            <w:pPr>
              <w:rPr>
                <w:del w:id="718" w:author="Rafi Aziizi" w:date="2021-11-12T14:06:00Z"/>
                <w:moveFrom w:id="719" w:author="Rafi Aziizi" w:date="2021-11-12T11:16:00Z"/>
              </w:rPr>
            </w:pPr>
            <w:moveFrom w:id="720" w:author="Rafi Aziizi" w:date="2021-11-12T11:16:00Z">
              <w:del w:id="721" w:author="Rafi Aziizi" w:date="2021-11-12T14:06:00Z">
                <w:r w:rsidDel="000F1488">
                  <w:delText>4.</w:delText>
                </w:r>
              </w:del>
            </w:moveFrom>
          </w:p>
        </w:tc>
        <w:tc>
          <w:tcPr>
            <w:tcW w:w="2268" w:type="dxa"/>
          </w:tcPr>
          <w:p w14:paraId="4D7E1CAF" w14:textId="7D76AB6A" w:rsidR="003E1103" w:rsidDel="000F1488" w:rsidRDefault="003E1103" w:rsidP="004A0936">
            <w:pPr>
              <w:rPr>
                <w:del w:id="722" w:author="Rafi Aziizi" w:date="2021-11-12T14:06:00Z"/>
                <w:moveFrom w:id="723" w:author="Rafi Aziizi" w:date="2021-11-12T11:16:00Z"/>
              </w:rPr>
            </w:pPr>
            <w:moveFrom w:id="724" w:author="Rafi Aziizi" w:date="2021-11-12T11:16:00Z">
              <w:del w:id="725" w:author="Rafi Aziizi" w:date="2021-11-12T14:06:00Z">
                <w:r w:rsidDel="000F1488">
                  <w:delText>Bagian IT</w:delText>
                </w:r>
              </w:del>
            </w:moveFrom>
          </w:p>
        </w:tc>
        <w:tc>
          <w:tcPr>
            <w:tcW w:w="4955" w:type="dxa"/>
          </w:tcPr>
          <w:p w14:paraId="7A1F47BA" w14:textId="199D613F" w:rsidR="003E1103" w:rsidDel="000F1488" w:rsidRDefault="003E1103" w:rsidP="004A0936">
            <w:pPr>
              <w:rPr>
                <w:del w:id="726" w:author="Rafi Aziizi" w:date="2021-11-12T14:06:00Z"/>
                <w:moveFrom w:id="727" w:author="Rafi Aziizi" w:date="2021-11-12T11:16:00Z"/>
              </w:rPr>
            </w:pPr>
            <w:moveFrom w:id="728" w:author="Rafi Aziizi" w:date="2021-11-12T11:16:00Z">
              <w:del w:id="729"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730" w:author="Rafi Aziizi" w:date="2021-11-12T11:16:00Z"/>
        </w:rPr>
      </w:pPr>
      <w:bookmarkStart w:id="731" w:name="_heading=h.19c6y18"/>
      <w:bookmarkStart w:id="732" w:name="_Toc80034246"/>
      <w:bookmarkStart w:id="733" w:name="_Toc83115748"/>
      <w:bookmarkEnd w:id="731"/>
      <w:moveFromRangeStart w:id="734" w:author="Rafi Aziizi" w:date="2021-11-12T11:16:00Z" w:name="move87608234"/>
      <w:moveFromRangeEnd w:id="658"/>
      <w:moveFrom w:id="735" w:author="Rafi Aziizi" w:date="2021-11-12T11:16:00Z">
        <w:r w:rsidDel="00494C80">
          <w:t>Business Use Case</w:t>
        </w:r>
        <w:bookmarkEnd w:id="732"/>
        <w:bookmarkEnd w:id="733"/>
      </w:moveFrom>
    </w:p>
    <w:p w14:paraId="1505BB80" w14:textId="784EAB17" w:rsidR="003E1103" w:rsidDel="00494C80" w:rsidRDefault="003E1103" w:rsidP="007F1959">
      <w:pPr>
        <w:ind w:firstLine="720"/>
        <w:rPr>
          <w:moveFrom w:id="736" w:author="Rafi Aziizi" w:date="2021-11-12T11:16:00Z"/>
          <w:lang w:val="id-ID"/>
        </w:rPr>
      </w:pPr>
      <w:moveFrom w:id="737"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738" w:author="Rafi Aziizi" w:date="2021-11-12T11:16:00Z"/>
          <w:b/>
          <w:bCs/>
        </w:rPr>
      </w:pPr>
      <w:moveFrom w:id="739"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F2641" w:rsidRPr="000B7812" w:rsidRDefault="001F2641" w:rsidP="00111278">
                              <w:pPr>
                                <w:pStyle w:val="Caption"/>
                                <w:jc w:val="center"/>
                                <w:rPr>
                                  <w:noProof/>
                                  <w:sz w:val="24"/>
                                  <w:szCs w:val="24"/>
                                </w:rPr>
                              </w:pPr>
                              <w:bookmarkStart w:id="740" w:name="_Toc83115819"/>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bookmarkEnd w:id="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8"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Tvv+XzICAABnBAAADgAAAAAAAAAAAAAA&#10;AAAuAgAAZHJzL2Uyb0RvYy54bWxQSwECLQAUAAYACAAAACEAVgOfAuEAAAAJAQAADwAAAAAAAAAA&#10;AAAAAACMBAAAZHJzL2Rvd25yZXYueG1sUEsFBgAAAAAEAAQA8wAAAJoFAAAAAA==&#10;" stroked="f">
                  <v:textbox style="mso-fit-shape-to-text:t" inset="0,0,0,0">
                    <w:txbxContent>
                      <w:p w14:paraId="2D5FECDD" w14:textId="424D09AA" w:rsidR="001F2641" w:rsidRPr="000B7812" w:rsidRDefault="001F2641" w:rsidP="00111278">
                        <w:pPr>
                          <w:pStyle w:val="Caption"/>
                          <w:jc w:val="center"/>
                          <w:rPr>
                            <w:noProof/>
                            <w:sz w:val="24"/>
                            <w:szCs w:val="24"/>
                          </w:rPr>
                        </w:pPr>
                        <w:bookmarkStart w:id="741" w:name="_Toc83115819"/>
                        <w:r>
                          <w:t xml:space="preserve">Gambar 3. </w:t>
                        </w:r>
                        <w:r>
                          <w:fldChar w:fldCharType="begin"/>
                        </w:r>
                        <w:r>
                          <w:instrText xml:space="preserve"> SEQ Gambar_3. \* ARABIC </w:instrText>
                        </w:r>
                        <w:r>
                          <w:fldChar w:fldCharType="separate"/>
                        </w:r>
                        <w:r>
                          <w:rPr>
                            <w:noProof/>
                          </w:rPr>
                          <w:t>6</w:t>
                        </w:r>
                        <w:r>
                          <w:fldChar w:fldCharType="end"/>
                        </w:r>
                        <w:r>
                          <w:t xml:space="preserve"> Bisnis Use Case Sistem Absensi SMK Cendekia Batujajar</w:t>
                        </w:r>
                        <w:bookmarkEnd w:id="741"/>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742" w:author="Rafi Aziizi" w:date="2021-11-12T11:16:00Z"/>
          <w:b/>
          <w:bCs/>
        </w:rPr>
      </w:pPr>
    </w:p>
    <w:p w14:paraId="206D73A2" w14:textId="5B68BA72" w:rsidR="00111278" w:rsidDel="003E7B2F" w:rsidRDefault="00111278">
      <w:pPr>
        <w:rPr>
          <w:moveFrom w:id="743" w:author="Rafi Aziizi" w:date="2021-11-12T11:16:00Z"/>
          <w:b/>
          <w:bCs/>
        </w:rPr>
        <w:pPrChange w:id="744" w:author="Rafi Aziizi" w:date="2021-11-12T10:42:00Z">
          <w:pPr>
            <w:jc w:val="center"/>
          </w:pPr>
        </w:pPrChange>
      </w:pPr>
    </w:p>
    <w:p w14:paraId="09E1527F" w14:textId="5BC59CE6" w:rsidR="00111278" w:rsidDel="003E7B2F" w:rsidRDefault="00111278">
      <w:pPr>
        <w:rPr>
          <w:moveFrom w:id="745" w:author="Rafi Aziizi" w:date="2021-11-12T11:16:00Z"/>
          <w:b/>
          <w:bCs/>
        </w:rPr>
        <w:pPrChange w:id="746" w:author="Rafi Aziizi" w:date="2021-11-12T10:42:00Z">
          <w:pPr>
            <w:jc w:val="center"/>
          </w:pPr>
        </w:pPrChange>
      </w:pPr>
    </w:p>
    <w:p w14:paraId="742E71B9" w14:textId="47211C90" w:rsidR="00111278" w:rsidDel="003E7B2F" w:rsidRDefault="00111278" w:rsidP="00A2766B">
      <w:pPr>
        <w:jc w:val="center"/>
        <w:rPr>
          <w:moveFrom w:id="747" w:author="Rafi Aziizi" w:date="2021-11-12T11:16:00Z"/>
          <w:b/>
          <w:bCs/>
        </w:rPr>
      </w:pPr>
    </w:p>
    <w:p w14:paraId="146A1EE1" w14:textId="5C51A790" w:rsidR="00111278" w:rsidDel="003E7B2F" w:rsidRDefault="00111278" w:rsidP="00A2766B">
      <w:pPr>
        <w:jc w:val="center"/>
        <w:rPr>
          <w:moveFrom w:id="748" w:author="Rafi Aziizi" w:date="2021-11-12T11:16:00Z"/>
          <w:b/>
          <w:bCs/>
        </w:rPr>
      </w:pPr>
    </w:p>
    <w:p w14:paraId="7D961F10" w14:textId="439624B1" w:rsidR="00111278" w:rsidDel="003E7B2F" w:rsidRDefault="00111278" w:rsidP="00A2766B">
      <w:pPr>
        <w:jc w:val="center"/>
        <w:rPr>
          <w:moveFrom w:id="749" w:author="Rafi Aziizi" w:date="2021-11-12T11:16:00Z"/>
          <w:b/>
          <w:bCs/>
        </w:rPr>
      </w:pPr>
    </w:p>
    <w:p w14:paraId="47CA6460" w14:textId="720A6AEC" w:rsidR="00111278" w:rsidDel="003E7B2F" w:rsidRDefault="00111278" w:rsidP="00A2766B">
      <w:pPr>
        <w:jc w:val="center"/>
        <w:rPr>
          <w:moveFrom w:id="750" w:author="Rafi Aziizi" w:date="2021-11-12T11:16:00Z"/>
          <w:b/>
          <w:bCs/>
        </w:rPr>
      </w:pPr>
    </w:p>
    <w:p w14:paraId="644749F0" w14:textId="14B4CAA9" w:rsidR="00111278" w:rsidDel="003E7B2F" w:rsidRDefault="00111278" w:rsidP="00A2766B">
      <w:pPr>
        <w:jc w:val="center"/>
        <w:rPr>
          <w:moveFrom w:id="751" w:author="Rafi Aziizi" w:date="2021-11-12T11:16:00Z"/>
          <w:b/>
          <w:bCs/>
        </w:rPr>
      </w:pPr>
    </w:p>
    <w:p w14:paraId="12DA6C1C" w14:textId="76CF70A9" w:rsidR="00111278" w:rsidDel="003E7B2F" w:rsidRDefault="00111278" w:rsidP="00A2766B">
      <w:pPr>
        <w:jc w:val="center"/>
        <w:rPr>
          <w:moveFrom w:id="752" w:author="Rafi Aziizi" w:date="2021-11-12T11:16:00Z"/>
          <w:b/>
          <w:bCs/>
        </w:rPr>
      </w:pPr>
    </w:p>
    <w:p w14:paraId="15A9ED2B" w14:textId="0F21F73D" w:rsidR="00111278" w:rsidDel="003E7B2F" w:rsidRDefault="00111278" w:rsidP="00A2766B">
      <w:pPr>
        <w:jc w:val="center"/>
        <w:rPr>
          <w:moveFrom w:id="753" w:author="Rafi Aziizi" w:date="2021-11-12T11:16:00Z"/>
          <w:b/>
          <w:bCs/>
        </w:rPr>
      </w:pPr>
    </w:p>
    <w:p w14:paraId="14AFF6AF" w14:textId="25168BBF" w:rsidR="00111278" w:rsidDel="003E7B2F" w:rsidRDefault="00111278" w:rsidP="00A2766B">
      <w:pPr>
        <w:jc w:val="center"/>
        <w:rPr>
          <w:moveFrom w:id="754" w:author="Rafi Aziizi" w:date="2021-11-12T11:16:00Z"/>
          <w:b/>
          <w:bCs/>
        </w:rPr>
      </w:pPr>
    </w:p>
    <w:p w14:paraId="7226AC5F" w14:textId="6CFBD4C8" w:rsidR="00111278" w:rsidDel="003E7B2F" w:rsidRDefault="00111278" w:rsidP="00A2766B">
      <w:pPr>
        <w:jc w:val="center"/>
        <w:rPr>
          <w:moveFrom w:id="755" w:author="Rafi Aziizi" w:date="2021-11-12T11:16:00Z"/>
          <w:b/>
          <w:bCs/>
        </w:rPr>
      </w:pPr>
    </w:p>
    <w:p w14:paraId="7F8A9F05" w14:textId="141EF7EB" w:rsidR="00111278" w:rsidDel="003E7B2F" w:rsidRDefault="00111278">
      <w:pPr>
        <w:rPr>
          <w:moveFrom w:id="756" w:author="Rafi Aziizi" w:date="2021-11-12T11:16:00Z"/>
          <w:b/>
          <w:bCs/>
        </w:rPr>
        <w:pPrChange w:id="757" w:author="Rafi Aziizi" w:date="2021-11-12T10:42:00Z">
          <w:pPr>
            <w:jc w:val="center"/>
          </w:pPr>
        </w:pPrChange>
      </w:pPr>
    </w:p>
    <w:p w14:paraId="12C0EB6E" w14:textId="03199E35" w:rsidR="00111278" w:rsidDel="003E7B2F" w:rsidRDefault="00111278">
      <w:pPr>
        <w:rPr>
          <w:moveFrom w:id="758" w:author="Rafi Aziizi" w:date="2021-11-12T11:16:00Z"/>
          <w:b/>
          <w:bCs/>
        </w:rPr>
        <w:pPrChange w:id="759" w:author="Rafi Aziizi" w:date="2021-11-12T10:42:00Z">
          <w:pPr>
            <w:jc w:val="center"/>
          </w:pPr>
        </w:pPrChange>
      </w:pPr>
    </w:p>
    <w:p w14:paraId="47163FEF" w14:textId="3B9F9AED" w:rsidR="00111278" w:rsidDel="003E7B2F" w:rsidRDefault="00111278">
      <w:pPr>
        <w:rPr>
          <w:moveFrom w:id="760" w:author="Rafi Aziizi" w:date="2021-11-12T11:16:00Z"/>
          <w:b/>
          <w:bCs/>
        </w:rPr>
        <w:pPrChange w:id="761" w:author="Rafi Aziizi" w:date="2021-11-12T10:42:00Z">
          <w:pPr>
            <w:jc w:val="center"/>
          </w:pPr>
        </w:pPrChange>
      </w:pPr>
    </w:p>
    <w:p w14:paraId="75074D89" w14:textId="77777777" w:rsidR="00111278" w:rsidDel="003E7B2F" w:rsidRDefault="00111278">
      <w:pPr>
        <w:rPr>
          <w:moveFrom w:id="762" w:author="Rafi Aziizi" w:date="2021-11-12T11:16:00Z"/>
          <w:b/>
          <w:bCs/>
        </w:rPr>
        <w:pPrChange w:id="763" w:author="Rafi Aziizi" w:date="2021-11-12T10:42:00Z">
          <w:pPr>
            <w:jc w:val="center"/>
          </w:pPr>
        </w:pPrChange>
      </w:pPr>
    </w:p>
    <w:p w14:paraId="4108B4BB" w14:textId="6206E3D9" w:rsidR="00EB6AD3" w:rsidDel="00494C80" w:rsidRDefault="00EB6AD3" w:rsidP="00FA382F">
      <w:pPr>
        <w:rPr>
          <w:moveFrom w:id="764" w:author="Rafi Aziizi" w:date="2021-11-12T11:16:00Z"/>
          <w:b/>
          <w:bCs/>
        </w:rPr>
      </w:pPr>
    </w:p>
    <w:p w14:paraId="0609481A" w14:textId="19204F51" w:rsidR="00111278" w:rsidRPr="00675081" w:rsidDel="00494C80" w:rsidRDefault="00111278" w:rsidP="00A2766B">
      <w:pPr>
        <w:jc w:val="center"/>
        <w:rPr>
          <w:moveFrom w:id="765" w:author="Rafi Aziizi" w:date="2021-11-12T11:16:00Z"/>
          <w:b/>
          <w:bCs/>
        </w:rPr>
      </w:pPr>
      <w:moveFrom w:id="766"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767" w:name="_heading=h.3tbugp1"/>
      <w:bookmarkStart w:id="768" w:name="_Toc80034247"/>
      <w:bookmarkStart w:id="769" w:name="_Toc83115749"/>
      <w:bookmarkEnd w:id="767"/>
      <w:moveFromRangeEnd w:id="734"/>
      <w:r>
        <w:t>Use Case Diagram</w:t>
      </w:r>
      <w:bookmarkEnd w:id="768"/>
      <w:bookmarkEnd w:id="769"/>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0E2819DD" w14:textId="2E3BA686" w:rsidR="00111278" w:rsidRDefault="00F97775" w:rsidP="00111278">
      <w:pPr>
        <w:keepNext/>
        <w:jc w:val="center"/>
      </w:pPr>
      <w:r>
        <w:rPr>
          <w:noProof/>
        </w:rPr>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C12078C" w:rsidR="00675081" w:rsidRDefault="00111278" w:rsidP="00111278">
      <w:pPr>
        <w:pStyle w:val="Caption"/>
        <w:jc w:val="center"/>
      </w:pPr>
      <w:bookmarkStart w:id="770" w:name="_Toc83115820"/>
      <w:r>
        <w:t xml:space="preserve">Gambar 3. </w:t>
      </w:r>
      <w:r>
        <w:fldChar w:fldCharType="begin"/>
      </w:r>
      <w:r>
        <w:instrText xml:space="preserve"> SEQ Gambar_3. \* ARABIC </w:instrText>
      </w:r>
      <w:r>
        <w:fldChar w:fldCharType="separate"/>
      </w:r>
      <w:r w:rsidR="003748F7">
        <w:rPr>
          <w:noProof/>
        </w:rPr>
        <w:t>7</w:t>
      </w:r>
      <w:r>
        <w:fldChar w:fldCharType="end"/>
      </w:r>
      <w:r>
        <w:t xml:space="preserve"> Use Case Diagram </w:t>
      </w:r>
      <w:r w:rsidR="00947816">
        <w:t xml:space="preserve">Sistem Absensi </w:t>
      </w:r>
      <w:r>
        <w:t>SMK Cendekia Batujajar</w:t>
      </w:r>
      <w:bookmarkEnd w:id="770"/>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771" w:name="_heading=h.28h4qwu"/>
      <w:bookmarkStart w:id="772" w:name="_Toc80034248"/>
      <w:bookmarkStart w:id="773" w:name="_Toc83115750"/>
      <w:bookmarkEnd w:id="771"/>
      <w:r>
        <w:lastRenderedPageBreak/>
        <w:t>Skenario Use Case</w:t>
      </w:r>
      <w:bookmarkEnd w:id="772"/>
      <w:bookmarkEnd w:id="773"/>
    </w:p>
    <w:p w14:paraId="1201B58F" w14:textId="0CBCB49D" w:rsidR="000829CA" w:rsidRPr="000829CA" w:rsidRDefault="00316180" w:rsidP="000829CA">
      <w:pPr>
        <w:ind w:left="66" w:firstLine="720"/>
      </w:pPr>
      <w:r>
        <w:t>Use Case pada sub bab 3.4.</w:t>
      </w:r>
      <w:ins w:id="774" w:author="Rafi Aziizi" w:date="2021-11-12T14:08:00Z">
        <w:r w:rsidR="000F1488">
          <w:t>1</w:t>
        </w:r>
      </w:ins>
      <w:del w:id="775"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5FA5774E" w:rsidR="00926DA8" w:rsidRDefault="00270503" w:rsidP="00FF2590">
      <w:pPr>
        <w:pStyle w:val="ListParagraph"/>
        <w:numPr>
          <w:ilvl w:val="0"/>
          <w:numId w:val="25"/>
        </w:numPr>
        <w:ind w:left="426"/>
      </w:pPr>
      <w:r>
        <w:t>Skenario Login</w:t>
      </w:r>
    </w:p>
    <w:p w14:paraId="6AE3635A" w14:textId="67485CD8" w:rsidR="00832EA1" w:rsidRDefault="00832EA1" w:rsidP="005B790F">
      <w:pPr>
        <w:pStyle w:val="Caption"/>
        <w:keepNext/>
        <w:jc w:val="center"/>
      </w:pPr>
      <w:bookmarkStart w:id="776"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r w:rsidRPr="002C6E8F">
        <w:t>Skenario Use Case Login</w:t>
      </w:r>
      <w:bookmarkEnd w:id="77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r>
        <w:t>Skenario Dashboard</w:t>
      </w:r>
    </w:p>
    <w:p w14:paraId="09015379" w14:textId="7D34E393" w:rsidR="00832EA1" w:rsidRDefault="00832EA1" w:rsidP="005B790F">
      <w:pPr>
        <w:pStyle w:val="Caption"/>
        <w:keepNext/>
        <w:jc w:val="center"/>
      </w:pPr>
      <w:bookmarkStart w:id="777"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r w:rsidRPr="001C3AF5">
        <w:t>Skenario Use Case Dashboard</w:t>
      </w:r>
      <w:bookmarkEnd w:id="77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778" w:author="Rafi Aziizi" w:date="2021-11-12T10:45:00Z">
              <w:r w:rsidDel="007C5FA9">
                <w:delText xml:space="preserve">Masuk </w:delText>
              </w:r>
            </w:del>
            <w:ins w:id="779" w:author="Rafi Aziizi" w:date="2021-11-12T10:45:00Z">
              <w:r w:rsidR="007C5FA9">
                <w:t xml:space="preserve">menampilkan </w:t>
              </w:r>
            </w:ins>
            <w:del w:id="780"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148205F6" w:rsidR="006B0320" w:rsidRDefault="006B0840" w:rsidP="00FF2590">
      <w:pPr>
        <w:pStyle w:val="ListParagraph"/>
        <w:numPr>
          <w:ilvl w:val="0"/>
          <w:numId w:val="25"/>
        </w:numPr>
        <w:ind w:left="426"/>
      </w:pPr>
      <w:r>
        <w:t xml:space="preserve">Skenario </w:t>
      </w:r>
      <w:r w:rsidR="006B0320">
        <w:t>Menu Kelola Utama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62D9255" w14:textId="77777777" w:rsidR="006B0320" w:rsidRDefault="006B0320" w:rsidP="006B0320"/>
    <w:p w14:paraId="6E9152D4" w14:textId="1FAFF14E" w:rsidR="00270503" w:rsidRDefault="00270503" w:rsidP="00FF2590">
      <w:pPr>
        <w:pStyle w:val="ListParagraph"/>
        <w:numPr>
          <w:ilvl w:val="0"/>
          <w:numId w:val="25"/>
        </w:numPr>
        <w:ind w:left="426"/>
      </w:pPr>
      <w:r>
        <w:t>Skenario Profil Siswa</w:t>
      </w:r>
    </w:p>
    <w:p w14:paraId="0B0099A3" w14:textId="0940965B" w:rsidR="00832EA1" w:rsidRDefault="00832EA1" w:rsidP="005B790F">
      <w:pPr>
        <w:pStyle w:val="Caption"/>
        <w:keepNext/>
        <w:jc w:val="center"/>
      </w:pPr>
      <w:bookmarkStart w:id="781"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r w:rsidRPr="00551309">
        <w:t>Skenario Use Case Profil Siswa</w:t>
      </w:r>
      <w:bookmarkEnd w:id="78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lastRenderedPageBreak/>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782" w:author="Rafi Aziizi" w:date="2021-11-12T10:45:00Z">
              <w:r w:rsidR="007C5FA9">
                <w:t>emasuki</w:t>
              </w:r>
            </w:ins>
            <w:del w:id="783"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3DA32CDF" w:rsidR="006B0320" w:rsidRDefault="006B0840" w:rsidP="00FF2590">
      <w:pPr>
        <w:pStyle w:val="ListParagraph"/>
        <w:numPr>
          <w:ilvl w:val="0"/>
          <w:numId w:val="25"/>
        </w:numPr>
        <w:ind w:left="426"/>
      </w:pPr>
      <w:r>
        <w:t xml:space="preserve">Skenario </w:t>
      </w:r>
      <w:r w:rsidR="006B0320">
        <w:t>Riwayat Absen Siswa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lastRenderedPageBreak/>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rsidP="008159DF">
            <w:pPr>
              <w:numPr>
                <w:ilvl w:val="0"/>
                <w:numId w:val="28"/>
              </w:numPr>
              <w:spacing w:after="160"/>
            </w:pPr>
            <w:r>
              <w:t>M</w:t>
            </w:r>
            <w:ins w:id="784" w:author="Rafi Aziizi" w:date="2021-11-12T10:45:00Z">
              <w:r w:rsidR="007C5FA9">
                <w:t>em</w:t>
              </w:r>
            </w:ins>
            <w:r>
              <w:t>asuk</w:t>
            </w:r>
            <w:ins w:id="785" w:author="Rafi Aziizi" w:date="2021-11-12T10:45:00Z">
              <w:r w:rsidR="007C5FA9">
                <w:t>i</w:t>
              </w:r>
            </w:ins>
            <w:r>
              <w:t xml:space="preserve"> sistem absensi</w:t>
            </w:r>
          </w:p>
        </w:tc>
        <w:tc>
          <w:tcPr>
            <w:tcW w:w="3964" w:type="dxa"/>
            <w:vAlign w:val="center"/>
          </w:tcPr>
          <w:p w14:paraId="4074B881" w14:textId="77777777" w:rsidR="006F3B9D" w:rsidRPr="0044182F" w:rsidRDefault="006F3B9D" w:rsidP="008159DF">
            <w:pPr>
              <w:ind w:left="511"/>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rsidP="008159DF">
            <w:pPr>
              <w:ind w:left="510"/>
            </w:pPr>
          </w:p>
        </w:tc>
        <w:tc>
          <w:tcPr>
            <w:tcW w:w="3964" w:type="dxa"/>
            <w:vAlign w:val="center"/>
          </w:tcPr>
          <w:p w14:paraId="007FFEB4" w14:textId="77777777" w:rsidR="006F3B9D" w:rsidRPr="0044182F" w:rsidRDefault="006F3B9D" w:rsidP="008159DF">
            <w:pPr>
              <w:numPr>
                <w:ilvl w:val="0"/>
                <w:numId w:val="28"/>
              </w:numPr>
              <w:spacing w:after="160"/>
              <w:ind w:left="511"/>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rsidP="008159DF">
            <w:pPr>
              <w:pStyle w:val="ListParagraph"/>
              <w:numPr>
                <w:ilvl w:val="0"/>
                <w:numId w:val="28"/>
              </w:numPr>
            </w:pPr>
            <w:r>
              <w:t>Memilih menu “Data Siswa”</w:t>
            </w:r>
          </w:p>
        </w:tc>
        <w:tc>
          <w:tcPr>
            <w:tcW w:w="3964" w:type="dxa"/>
            <w:vAlign w:val="center"/>
          </w:tcPr>
          <w:p w14:paraId="21584E18" w14:textId="77777777" w:rsidR="006F3B9D" w:rsidRDefault="006F3B9D" w:rsidP="008159DF">
            <w:pPr>
              <w:spacing w:after="160"/>
              <w:ind w:left="511"/>
            </w:pPr>
          </w:p>
        </w:tc>
      </w:tr>
      <w:tr w:rsidR="006F3B9D" w:rsidRPr="0044182F" w14:paraId="23878463" w14:textId="77777777" w:rsidTr="008159DF">
        <w:trPr>
          <w:jc w:val="center"/>
        </w:trPr>
        <w:tc>
          <w:tcPr>
            <w:tcW w:w="3827" w:type="dxa"/>
            <w:vAlign w:val="center"/>
          </w:tcPr>
          <w:p w14:paraId="6ED9B6D3" w14:textId="77777777" w:rsidR="006F3B9D" w:rsidRDefault="006F3B9D" w:rsidP="008159DF">
            <w:pPr>
              <w:pStyle w:val="ListParagraph"/>
            </w:pPr>
          </w:p>
        </w:tc>
        <w:tc>
          <w:tcPr>
            <w:tcW w:w="3964" w:type="dxa"/>
            <w:vAlign w:val="center"/>
          </w:tcPr>
          <w:p w14:paraId="31479E0F" w14:textId="77777777" w:rsidR="006F3B9D" w:rsidRDefault="006F3B9D" w:rsidP="008159DF">
            <w:pPr>
              <w:pStyle w:val="ListParagraph"/>
              <w:numPr>
                <w:ilvl w:val="0"/>
                <w:numId w:val="28"/>
              </w:numPr>
              <w:spacing w:after="160"/>
              <w:ind w:left="464"/>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rsidP="00F97775">
            <w:pPr>
              <w:pStyle w:val="ListParagraph"/>
              <w:numPr>
                <w:ilvl w:val="0"/>
                <w:numId w:val="28"/>
              </w:numPr>
            </w:pPr>
            <w:r>
              <w:t xml:space="preserve">Menekan </w:t>
            </w:r>
            <w:r w:rsidRPr="00F97775">
              <w:rPr>
                <w:i/>
                <w:iCs/>
              </w:rPr>
              <w:t>button “Riwayat Absen”</w:t>
            </w:r>
          </w:p>
        </w:tc>
        <w:tc>
          <w:tcPr>
            <w:tcW w:w="3964" w:type="dxa"/>
            <w:vAlign w:val="center"/>
          </w:tcPr>
          <w:p w14:paraId="791B408A" w14:textId="77777777" w:rsidR="006F3B9D" w:rsidRDefault="006F3B9D" w:rsidP="008159DF">
            <w:pPr>
              <w:pStyle w:val="ListParagraph"/>
              <w:spacing w:after="160"/>
              <w:ind w:left="464"/>
            </w:pPr>
          </w:p>
        </w:tc>
      </w:tr>
      <w:tr w:rsidR="006F3B9D" w:rsidRPr="0044182F" w14:paraId="066FA0FB" w14:textId="77777777" w:rsidTr="008159DF">
        <w:trPr>
          <w:jc w:val="center"/>
        </w:trPr>
        <w:tc>
          <w:tcPr>
            <w:tcW w:w="3827" w:type="dxa"/>
            <w:vAlign w:val="center"/>
          </w:tcPr>
          <w:p w14:paraId="67233534" w14:textId="77777777" w:rsidR="006F3B9D" w:rsidRDefault="006F3B9D" w:rsidP="008159DF">
            <w:pPr>
              <w:pStyle w:val="ListParagraph"/>
            </w:pPr>
          </w:p>
        </w:tc>
        <w:tc>
          <w:tcPr>
            <w:tcW w:w="3964" w:type="dxa"/>
            <w:vAlign w:val="center"/>
          </w:tcPr>
          <w:p w14:paraId="4CBCEA26" w14:textId="355BF3A6" w:rsidR="006F3B9D" w:rsidRDefault="006F3B9D" w:rsidP="00F97775">
            <w:pPr>
              <w:pStyle w:val="ListParagraph"/>
              <w:numPr>
                <w:ilvl w:val="0"/>
                <w:numId w:val="28"/>
              </w:numPr>
              <w:spacing w:after="160"/>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77777777" w:rsidR="00C53A83" w:rsidRDefault="00C53A83" w:rsidP="00C53A83">
      <w:pPr>
        <w:pStyle w:val="Caption"/>
        <w:keepNext/>
        <w:jc w:val="center"/>
      </w:pPr>
      <w:bookmarkStart w:id="786" w:name="_Toc83115869"/>
      <w:r>
        <w:t xml:space="preserve">Table 3. </w:t>
      </w:r>
      <w:r>
        <w:fldChar w:fldCharType="begin"/>
      </w:r>
      <w:r>
        <w:instrText xml:space="preserve"> SEQ Table_3. \* ARABIC </w:instrText>
      </w:r>
      <w:r>
        <w:fldChar w:fldCharType="separate"/>
      </w:r>
      <w:r>
        <w:rPr>
          <w:noProof/>
        </w:rPr>
        <w:t>8</w:t>
      </w:r>
      <w:r>
        <w:fldChar w:fldCharType="end"/>
      </w:r>
      <w:r>
        <w:t xml:space="preserve"> </w:t>
      </w:r>
      <w:r w:rsidRPr="00D8535B">
        <w:t>Skenario Use Case Profil Guru</w:t>
      </w:r>
      <w:bookmarkEnd w:id="78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lastRenderedPageBreak/>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787" w:author="Rafi Aziizi" w:date="2021-11-12T10:45:00Z">
              <w:r>
                <w:t>Memasuki sistem absensi</w:t>
              </w:r>
            </w:ins>
            <w:del w:id="788"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35EB50E1" w:rsidR="00C53A83" w:rsidRDefault="00C53A83" w:rsidP="00FF2590">
      <w:pPr>
        <w:pStyle w:val="ListParagraph"/>
        <w:numPr>
          <w:ilvl w:val="0"/>
          <w:numId w:val="25"/>
        </w:numPr>
        <w:ind w:left="426"/>
      </w:pPr>
      <w:r>
        <w:t>Skenario Profil Walikelas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lastRenderedPageBreak/>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rsidP="00C53A83">
            <w:pPr>
              <w:numPr>
                <w:ilvl w:val="0"/>
                <w:numId w:val="29"/>
              </w:numPr>
              <w:spacing w:after="160"/>
            </w:pPr>
            <w:ins w:id="789" w:author="Rafi Aziizi" w:date="2021-11-12T10:45:00Z">
              <w:r>
                <w:t>Memasuki sistem absensi</w:t>
              </w:r>
            </w:ins>
            <w:del w:id="790" w:author="Rafi Aziizi" w:date="2021-11-12T10:45:00Z">
              <w:r w:rsidR="00C53A83" w:rsidDel="007C5FA9">
                <w:delText>Masuk sistem absensi</w:delText>
              </w:r>
            </w:del>
          </w:p>
        </w:tc>
        <w:tc>
          <w:tcPr>
            <w:tcW w:w="3964" w:type="dxa"/>
            <w:vAlign w:val="center"/>
          </w:tcPr>
          <w:p w14:paraId="39B1957F" w14:textId="77777777" w:rsidR="00C53A83" w:rsidRPr="0044182F" w:rsidRDefault="00C53A83" w:rsidP="00C53A83">
            <w:pPr>
              <w:ind w:left="511"/>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rsidP="00C53A83">
            <w:pPr>
              <w:ind w:left="510"/>
            </w:pPr>
          </w:p>
        </w:tc>
        <w:tc>
          <w:tcPr>
            <w:tcW w:w="3964" w:type="dxa"/>
            <w:vAlign w:val="center"/>
          </w:tcPr>
          <w:p w14:paraId="6E739CB2" w14:textId="5070C5C5"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rsidP="00C53A83">
            <w:pPr>
              <w:pStyle w:val="ListParagraph"/>
              <w:numPr>
                <w:ilvl w:val="0"/>
                <w:numId w:val="29"/>
              </w:numPr>
            </w:pPr>
            <w:r>
              <w:t xml:space="preserve">Memiliih menu “Data </w:t>
            </w:r>
            <w:r w:rsidR="006F3B9D">
              <w:t>Walikelas</w:t>
            </w:r>
            <w:r>
              <w:t>”</w:t>
            </w:r>
          </w:p>
        </w:tc>
        <w:tc>
          <w:tcPr>
            <w:tcW w:w="3964" w:type="dxa"/>
            <w:vAlign w:val="center"/>
          </w:tcPr>
          <w:p w14:paraId="07B6D988" w14:textId="77777777" w:rsidR="00C53A83" w:rsidRDefault="00C53A83" w:rsidP="00C53A83">
            <w:pPr>
              <w:spacing w:after="160"/>
              <w:ind w:left="511"/>
            </w:pPr>
          </w:p>
        </w:tc>
      </w:tr>
      <w:tr w:rsidR="00C53A83" w14:paraId="710CCCC1" w14:textId="77777777" w:rsidTr="00C53A83">
        <w:trPr>
          <w:jc w:val="center"/>
        </w:trPr>
        <w:tc>
          <w:tcPr>
            <w:tcW w:w="3827" w:type="dxa"/>
            <w:vAlign w:val="center"/>
          </w:tcPr>
          <w:p w14:paraId="5044338D" w14:textId="77777777" w:rsidR="00C53A83" w:rsidRDefault="00C53A83" w:rsidP="00C53A83">
            <w:pPr>
              <w:pStyle w:val="ListParagraph"/>
            </w:pPr>
          </w:p>
        </w:tc>
        <w:tc>
          <w:tcPr>
            <w:tcW w:w="3964" w:type="dxa"/>
            <w:vAlign w:val="center"/>
          </w:tcPr>
          <w:p w14:paraId="637A9757" w14:textId="76B1503B" w:rsidR="00C53A83" w:rsidRDefault="00C53A83" w:rsidP="00C53A83">
            <w:pPr>
              <w:pStyle w:val="ListParagraph"/>
              <w:numPr>
                <w:ilvl w:val="0"/>
                <w:numId w:val="29"/>
              </w:numPr>
              <w:spacing w:after="160"/>
              <w:ind w:left="464"/>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Walikelas</w:t>
            </w:r>
            <w:r>
              <w:rPr>
                <w:i/>
                <w:iCs/>
              </w:rPr>
              <w:t>”</w:t>
            </w:r>
          </w:p>
        </w:tc>
        <w:tc>
          <w:tcPr>
            <w:tcW w:w="3964" w:type="dxa"/>
            <w:vAlign w:val="center"/>
          </w:tcPr>
          <w:p w14:paraId="19073F93" w14:textId="77777777" w:rsidR="00C53A83" w:rsidRDefault="00C53A83" w:rsidP="00C53A83">
            <w:pPr>
              <w:spacing w:after="160"/>
            </w:pPr>
          </w:p>
        </w:tc>
      </w:tr>
      <w:tr w:rsidR="00C53A83" w14:paraId="35247640" w14:textId="77777777" w:rsidTr="00C53A83">
        <w:trPr>
          <w:jc w:val="center"/>
        </w:trPr>
        <w:tc>
          <w:tcPr>
            <w:tcW w:w="3827" w:type="dxa"/>
            <w:vAlign w:val="center"/>
          </w:tcPr>
          <w:p w14:paraId="23E2C124" w14:textId="77777777" w:rsidR="00C53A83" w:rsidRDefault="00C53A83" w:rsidP="00C53A83">
            <w:pPr>
              <w:pStyle w:val="ListParagraph"/>
            </w:pPr>
          </w:p>
        </w:tc>
        <w:tc>
          <w:tcPr>
            <w:tcW w:w="3964" w:type="dxa"/>
            <w:vAlign w:val="center"/>
          </w:tcPr>
          <w:p w14:paraId="4D1837E0" w14:textId="5A947AA0" w:rsidR="00C53A83" w:rsidRDefault="00C53A83" w:rsidP="00C53A83">
            <w:pPr>
              <w:pStyle w:val="ListParagraph"/>
              <w:numPr>
                <w:ilvl w:val="0"/>
                <w:numId w:val="39"/>
              </w:numPr>
              <w:spacing w:after="160"/>
              <w:ind w:left="461"/>
            </w:pPr>
            <w:r>
              <w:t xml:space="preserve">Menampilkan halaman profil </w:t>
            </w:r>
            <w:r w:rsidR="006F3B9D">
              <w:t>walikelas</w:t>
            </w:r>
          </w:p>
        </w:tc>
      </w:tr>
    </w:tbl>
    <w:p w14:paraId="7D314D4C" w14:textId="77777777" w:rsidR="00C42BC3" w:rsidRDefault="00C42BC3" w:rsidP="00C42BC3">
      <w:pPr>
        <w:ind w:left="66"/>
      </w:pPr>
    </w:p>
    <w:p w14:paraId="338FAF20" w14:textId="3CE888CE" w:rsidR="006F3B9D" w:rsidRDefault="006B0840" w:rsidP="00FF2590">
      <w:pPr>
        <w:pStyle w:val="ListParagraph"/>
        <w:numPr>
          <w:ilvl w:val="0"/>
          <w:numId w:val="25"/>
        </w:numPr>
        <w:ind w:left="426"/>
      </w:pPr>
      <w:r>
        <w:t xml:space="preserve">Skenario </w:t>
      </w:r>
      <w:r w:rsidR="006F3B9D">
        <w:t>Anggota Siswa</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lastRenderedPageBreak/>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rsidP="008159DF">
            <w:pPr>
              <w:numPr>
                <w:ilvl w:val="0"/>
                <w:numId w:val="29"/>
              </w:numPr>
              <w:spacing w:after="160"/>
            </w:pPr>
            <w:ins w:id="791" w:author="Rafi Aziizi" w:date="2021-11-12T10:45:00Z">
              <w:r>
                <w:t>Memasuki sistem absensi</w:t>
              </w:r>
            </w:ins>
            <w:del w:id="792" w:author="Rafi Aziizi" w:date="2021-11-12T10:45:00Z">
              <w:r w:rsidR="006F3B9D" w:rsidDel="007C5FA9">
                <w:delText>Masuk sistem absensi</w:delText>
              </w:r>
            </w:del>
          </w:p>
        </w:tc>
        <w:tc>
          <w:tcPr>
            <w:tcW w:w="3964" w:type="dxa"/>
            <w:vAlign w:val="center"/>
          </w:tcPr>
          <w:p w14:paraId="09F26D8A" w14:textId="77777777" w:rsidR="006F3B9D" w:rsidRPr="0044182F" w:rsidRDefault="006F3B9D" w:rsidP="008159DF">
            <w:pPr>
              <w:ind w:left="511"/>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rsidP="008159DF">
            <w:pPr>
              <w:ind w:left="510"/>
            </w:pPr>
          </w:p>
        </w:tc>
        <w:tc>
          <w:tcPr>
            <w:tcW w:w="3964" w:type="dxa"/>
            <w:vAlign w:val="center"/>
          </w:tcPr>
          <w:p w14:paraId="520BB2D6" w14:textId="77777777" w:rsidR="006F3B9D" w:rsidRPr="0044182F" w:rsidRDefault="006F3B9D" w:rsidP="008159DF">
            <w:pPr>
              <w:numPr>
                <w:ilvl w:val="0"/>
                <w:numId w:val="29"/>
              </w:numPr>
              <w:spacing w:after="160"/>
              <w:ind w:left="511"/>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rsidP="008159DF">
            <w:pPr>
              <w:pStyle w:val="ListParagraph"/>
              <w:numPr>
                <w:ilvl w:val="0"/>
                <w:numId w:val="29"/>
              </w:numPr>
            </w:pPr>
            <w:r>
              <w:t>Memilih menu “Data Walikelas”</w:t>
            </w:r>
          </w:p>
        </w:tc>
        <w:tc>
          <w:tcPr>
            <w:tcW w:w="3964" w:type="dxa"/>
            <w:vAlign w:val="center"/>
          </w:tcPr>
          <w:p w14:paraId="47805E27" w14:textId="77777777" w:rsidR="006F3B9D" w:rsidRDefault="006F3B9D" w:rsidP="008159DF">
            <w:pPr>
              <w:spacing w:after="160"/>
              <w:ind w:left="511"/>
            </w:pPr>
          </w:p>
        </w:tc>
      </w:tr>
      <w:tr w:rsidR="006F3B9D" w14:paraId="26D7DCC9" w14:textId="77777777" w:rsidTr="008159DF">
        <w:trPr>
          <w:jc w:val="center"/>
        </w:trPr>
        <w:tc>
          <w:tcPr>
            <w:tcW w:w="3827" w:type="dxa"/>
            <w:vAlign w:val="center"/>
          </w:tcPr>
          <w:p w14:paraId="43D8065D" w14:textId="77777777" w:rsidR="006F3B9D" w:rsidRDefault="006F3B9D" w:rsidP="008159DF">
            <w:pPr>
              <w:pStyle w:val="ListParagraph"/>
            </w:pPr>
          </w:p>
        </w:tc>
        <w:tc>
          <w:tcPr>
            <w:tcW w:w="3964" w:type="dxa"/>
            <w:vAlign w:val="center"/>
          </w:tcPr>
          <w:p w14:paraId="5178EAE3" w14:textId="77777777" w:rsidR="006F3B9D" w:rsidRDefault="006F3B9D" w:rsidP="008159DF">
            <w:pPr>
              <w:pStyle w:val="ListParagraph"/>
              <w:numPr>
                <w:ilvl w:val="0"/>
                <w:numId w:val="29"/>
              </w:numPr>
              <w:spacing w:after="160"/>
              <w:ind w:left="464"/>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rsidP="008159DF">
            <w:pPr>
              <w:pStyle w:val="ListParagraph"/>
              <w:numPr>
                <w:ilvl w:val="0"/>
                <w:numId w:val="39"/>
              </w:numPr>
            </w:pPr>
            <w:r>
              <w:t xml:space="preserve">Menekan </w:t>
            </w:r>
            <w:r>
              <w:rPr>
                <w:i/>
                <w:iCs/>
              </w:rPr>
              <w:t>button “Profile Walikelas”</w:t>
            </w:r>
          </w:p>
        </w:tc>
        <w:tc>
          <w:tcPr>
            <w:tcW w:w="3964" w:type="dxa"/>
            <w:vAlign w:val="center"/>
          </w:tcPr>
          <w:p w14:paraId="5731CF41" w14:textId="77777777" w:rsidR="006F3B9D" w:rsidRDefault="006F3B9D" w:rsidP="008159DF">
            <w:pPr>
              <w:spacing w:after="160"/>
            </w:pPr>
          </w:p>
        </w:tc>
      </w:tr>
      <w:tr w:rsidR="006F3B9D" w14:paraId="74DE08AD" w14:textId="77777777" w:rsidTr="008159DF">
        <w:trPr>
          <w:jc w:val="center"/>
        </w:trPr>
        <w:tc>
          <w:tcPr>
            <w:tcW w:w="3827" w:type="dxa"/>
            <w:vAlign w:val="center"/>
          </w:tcPr>
          <w:p w14:paraId="7B0A4608" w14:textId="77777777" w:rsidR="006F3B9D" w:rsidRDefault="006F3B9D" w:rsidP="008159DF">
            <w:pPr>
              <w:pStyle w:val="ListParagraph"/>
            </w:pPr>
          </w:p>
        </w:tc>
        <w:tc>
          <w:tcPr>
            <w:tcW w:w="3964" w:type="dxa"/>
            <w:vAlign w:val="center"/>
          </w:tcPr>
          <w:p w14:paraId="542D9C9D" w14:textId="77777777" w:rsidR="006F3B9D" w:rsidRDefault="006F3B9D" w:rsidP="008159DF">
            <w:pPr>
              <w:pStyle w:val="ListParagraph"/>
              <w:numPr>
                <w:ilvl w:val="0"/>
                <w:numId w:val="39"/>
              </w:numPr>
              <w:spacing w:after="160"/>
              <w:ind w:left="461"/>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rsidP="006B0840">
            <w:pPr>
              <w:pStyle w:val="ListParagraph"/>
              <w:numPr>
                <w:ilvl w:val="0"/>
                <w:numId w:val="39"/>
              </w:numPr>
            </w:pPr>
            <w:r>
              <w:t xml:space="preserve">Menekan button </w:t>
            </w:r>
            <w:r>
              <w:rPr>
                <w:i/>
                <w:iCs/>
              </w:rPr>
              <w:t>“Anggota Siswa”</w:t>
            </w:r>
          </w:p>
        </w:tc>
        <w:tc>
          <w:tcPr>
            <w:tcW w:w="3964" w:type="dxa"/>
            <w:vAlign w:val="center"/>
          </w:tcPr>
          <w:p w14:paraId="2600A675" w14:textId="77777777" w:rsidR="006B0840" w:rsidRDefault="006B0840" w:rsidP="006B0840">
            <w:pPr>
              <w:pStyle w:val="ListParagraph"/>
              <w:spacing w:after="160"/>
              <w:ind w:left="461"/>
            </w:pPr>
          </w:p>
        </w:tc>
      </w:tr>
      <w:tr w:rsidR="006B0840" w14:paraId="674CE83E" w14:textId="77777777" w:rsidTr="008159DF">
        <w:trPr>
          <w:jc w:val="center"/>
        </w:trPr>
        <w:tc>
          <w:tcPr>
            <w:tcW w:w="3827" w:type="dxa"/>
            <w:vAlign w:val="center"/>
          </w:tcPr>
          <w:p w14:paraId="180C89E9" w14:textId="77777777" w:rsidR="006B0840" w:rsidRDefault="006B0840" w:rsidP="008159DF">
            <w:pPr>
              <w:pStyle w:val="ListParagraph"/>
            </w:pPr>
          </w:p>
        </w:tc>
        <w:tc>
          <w:tcPr>
            <w:tcW w:w="3964" w:type="dxa"/>
            <w:vAlign w:val="center"/>
          </w:tcPr>
          <w:p w14:paraId="3413666B" w14:textId="560B22FB" w:rsidR="006B0840" w:rsidRDefault="006B0840" w:rsidP="008159DF">
            <w:pPr>
              <w:pStyle w:val="ListParagraph"/>
              <w:numPr>
                <w:ilvl w:val="0"/>
                <w:numId w:val="39"/>
              </w:numPr>
              <w:spacing w:after="160"/>
              <w:ind w:left="461"/>
            </w:pPr>
            <w:r>
              <w:t>Menampilkan data anggota siswa dan riwayat absensi siswa</w:t>
            </w:r>
          </w:p>
        </w:tc>
      </w:tr>
    </w:tbl>
    <w:p w14:paraId="467E67DE" w14:textId="77777777" w:rsidR="006F3B9D" w:rsidRDefault="006F3B9D" w:rsidP="006F3B9D"/>
    <w:p w14:paraId="2C9A1305" w14:textId="7C3E0D3F" w:rsidR="006B0840" w:rsidRDefault="006B0840" w:rsidP="00FF2590">
      <w:pPr>
        <w:pStyle w:val="ListParagraph"/>
        <w:numPr>
          <w:ilvl w:val="0"/>
          <w:numId w:val="25"/>
        </w:numPr>
        <w:ind w:left="426"/>
      </w:pPr>
      <w:r>
        <w:t>Skenario Profile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lastRenderedPageBreak/>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rsidP="008159DF">
            <w:pPr>
              <w:numPr>
                <w:ilvl w:val="0"/>
                <w:numId w:val="29"/>
              </w:numPr>
              <w:spacing w:after="160"/>
            </w:pPr>
            <w:ins w:id="793" w:author="Rafi Aziizi" w:date="2021-11-12T10:45:00Z">
              <w:r>
                <w:t>Memasuki sistem absensi</w:t>
              </w:r>
            </w:ins>
            <w:del w:id="794" w:author="Rafi Aziizi" w:date="2021-11-12T10:45:00Z">
              <w:r w:rsidR="00F97775" w:rsidDel="007C5FA9">
                <w:delText>Masuk sistem absensi</w:delText>
              </w:r>
            </w:del>
          </w:p>
        </w:tc>
        <w:tc>
          <w:tcPr>
            <w:tcW w:w="3964" w:type="dxa"/>
            <w:vAlign w:val="center"/>
          </w:tcPr>
          <w:p w14:paraId="4509E993" w14:textId="77777777" w:rsidR="006B0840" w:rsidRPr="0044182F" w:rsidRDefault="006B0840" w:rsidP="008159DF">
            <w:pPr>
              <w:ind w:left="511"/>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rsidP="008159DF">
            <w:pPr>
              <w:ind w:left="510"/>
            </w:pPr>
          </w:p>
        </w:tc>
        <w:tc>
          <w:tcPr>
            <w:tcW w:w="3964" w:type="dxa"/>
            <w:vAlign w:val="center"/>
          </w:tcPr>
          <w:p w14:paraId="35EFED51" w14:textId="77777777" w:rsidR="006B0840" w:rsidRPr="0044182F" w:rsidRDefault="006B0840" w:rsidP="008159DF">
            <w:pPr>
              <w:numPr>
                <w:ilvl w:val="0"/>
                <w:numId w:val="29"/>
              </w:numPr>
              <w:spacing w:after="160"/>
              <w:ind w:left="511"/>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rsidP="008159DF">
            <w:pPr>
              <w:pStyle w:val="ListParagraph"/>
              <w:numPr>
                <w:ilvl w:val="0"/>
                <w:numId w:val="29"/>
              </w:numPr>
            </w:pPr>
            <w:r>
              <w:t>Memiliih menu “Data Kelas”</w:t>
            </w:r>
          </w:p>
        </w:tc>
        <w:tc>
          <w:tcPr>
            <w:tcW w:w="3964" w:type="dxa"/>
            <w:vAlign w:val="center"/>
          </w:tcPr>
          <w:p w14:paraId="6FE5B38D" w14:textId="77777777" w:rsidR="006B0840" w:rsidRDefault="006B0840" w:rsidP="008159DF">
            <w:pPr>
              <w:spacing w:after="160"/>
              <w:ind w:left="511"/>
            </w:pPr>
          </w:p>
        </w:tc>
      </w:tr>
      <w:tr w:rsidR="006B0840" w14:paraId="2926DED9" w14:textId="77777777" w:rsidTr="008159DF">
        <w:trPr>
          <w:jc w:val="center"/>
        </w:trPr>
        <w:tc>
          <w:tcPr>
            <w:tcW w:w="3827" w:type="dxa"/>
            <w:vAlign w:val="center"/>
          </w:tcPr>
          <w:p w14:paraId="01C4D38F" w14:textId="77777777" w:rsidR="006B0840" w:rsidRDefault="006B0840" w:rsidP="008159DF">
            <w:pPr>
              <w:pStyle w:val="ListParagraph"/>
            </w:pPr>
          </w:p>
        </w:tc>
        <w:tc>
          <w:tcPr>
            <w:tcW w:w="3964" w:type="dxa"/>
            <w:vAlign w:val="center"/>
          </w:tcPr>
          <w:p w14:paraId="76F4D1F0" w14:textId="7120537B" w:rsidR="006B0840" w:rsidRDefault="006B0840" w:rsidP="008159DF">
            <w:pPr>
              <w:pStyle w:val="ListParagraph"/>
              <w:numPr>
                <w:ilvl w:val="0"/>
                <w:numId w:val="29"/>
              </w:numPr>
              <w:spacing w:after="160"/>
              <w:ind w:left="464"/>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rsidP="008159DF">
            <w:pPr>
              <w:pStyle w:val="ListParagraph"/>
              <w:numPr>
                <w:ilvl w:val="0"/>
                <w:numId w:val="39"/>
              </w:numPr>
            </w:pPr>
            <w:r>
              <w:t xml:space="preserve">Menekan </w:t>
            </w:r>
            <w:r>
              <w:rPr>
                <w:i/>
                <w:iCs/>
              </w:rPr>
              <w:t>button “Profile Kelas”</w:t>
            </w:r>
          </w:p>
        </w:tc>
        <w:tc>
          <w:tcPr>
            <w:tcW w:w="3964" w:type="dxa"/>
            <w:vAlign w:val="center"/>
          </w:tcPr>
          <w:p w14:paraId="59AF8FC7" w14:textId="77777777" w:rsidR="006B0840" w:rsidRDefault="006B0840" w:rsidP="008159DF">
            <w:pPr>
              <w:spacing w:after="160"/>
            </w:pPr>
          </w:p>
        </w:tc>
      </w:tr>
      <w:tr w:rsidR="006B0840" w14:paraId="60C746DB" w14:textId="77777777" w:rsidTr="008159DF">
        <w:trPr>
          <w:jc w:val="center"/>
        </w:trPr>
        <w:tc>
          <w:tcPr>
            <w:tcW w:w="3827" w:type="dxa"/>
            <w:vAlign w:val="center"/>
          </w:tcPr>
          <w:p w14:paraId="077EED49" w14:textId="77777777" w:rsidR="006B0840" w:rsidRDefault="006B0840" w:rsidP="008159DF">
            <w:pPr>
              <w:pStyle w:val="ListParagraph"/>
            </w:pPr>
          </w:p>
        </w:tc>
        <w:tc>
          <w:tcPr>
            <w:tcW w:w="3964" w:type="dxa"/>
            <w:vAlign w:val="center"/>
          </w:tcPr>
          <w:p w14:paraId="2B61C4CA" w14:textId="662B3A74" w:rsidR="006B0840" w:rsidRDefault="006B0840" w:rsidP="008159DF">
            <w:pPr>
              <w:pStyle w:val="ListParagraph"/>
              <w:numPr>
                <w:ilvl w:val="0"/>
                <w:numId w:val="39"/>
              </w:numPr>
              <w:spacing w:after="160"/>
              <w:ind w:left="461"/>
            </w:pPr>
            <w:r>
              <w:t>Menampilkan halaman profil kelas</w:t>
            </w:r>
          </w:p>
        </w:tc>
      </w:tr>
    </w:tbl>
    <w:p w14:paraId="738F36D3" w14:textId="77777777" w:rsidR="006B0840" w:rsidRDefault="006B0840" w:rsidP="006B0840"/>
    <w:p w14:paraId="3C599A01" w14:textId="3DB83A28" w:rsidR="006B0840" w:rsidRDefault="006B0840" w:rsidP="00FF2590">
      <w:pPr>
        <w:pStyle w:val="ListParagraph"/>
        <w:numPr>
          <w:ilvl w:val="0"/>
          <w:numId w:val="25"/>
        </w:numPr>
        <w:ind w:left="426"/>
      </w:pPr>
      <w:r>
        <w:t>Skenario Anggota Kelas</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lastRenderedPageBreak/>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rsidP="008159DF">
            <w:pPr>
              <w:numPr>
                <w:ilvl w:val="0"/>
                <w:numId w:val="29"/>
              </w:numPr>
              <w:spacing w:after="160"/>
            </w:pPr>
            <w:ins w:id="795" w:author="Rafi Aziizi" w:date="2021-11-12T10:46:00Z">
              <w:r>
                <w:t>Memasuki sistem absensi</w:t>
              </w:r>
            </w:ins>
            <w:del w:id="796" w:author="Rafi Aziizi" w:date="2021-11-12T10:46:00Z">
              <w:r w:rsidR="006B0840" w:rsidDel="007C5FA9">
                <w:delText>Masuk sistem absensi</w:delText>
              </w:r>
            </w:del>
          </w:p>
        </w:tc>
        <w:tc>
          <w:tcPr>
            <w:tcW w:w="3964" w:type="dxa"/>
            <w:vAlign w:val="center"/>
          </w:tcPr>
          <w:p w14:paraId="126337A0" w14:textId="77777777" w:rsidR="006B0840" w:rsidRPr="0044182F" w:rsidRDefault="006B0840" w:rsidP="008159DF">
            <w:pPr>
              <w:ind w:left="511"/>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rsidP="008159DF">
            <w:pPr>
              <w:ind w:left="510"/>
            </w:pPr>
          </w:p>
        </w:tc>
        <w:tc>
          <w:tcPr>
            <w:tcW w:w="3964" w:type="dxa"/>
            <w:vAlign w:val="center"/>
          </w:tcPr>
          <w:p w14:paraId="4DFB541F" w14:textId="77777777" w:rsidR="006B0840" w:rsidRPr="0044182F" w:rsidRDefault="006B0840" w:rsidP="008159DF">
            <w:pPr>
              <w:numPr>
                <w:ilvl w:val="0"/>
                <w:numId w:val="29"/>
              </w:numPr>
              <w:spacing w:after="160"/>
              <w:ind w:left="511"/>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rsidP="008159DF">
            <w:pPr>
              <w:pStyle w:val="ListParagraph"/>
              <w:numPr>
                <w:ilvl w:val="0"/>
                <w:numId w:val="29"/>
              </w:numPr>
            </w:pPr>
            <w:r>
              <w:t>Memilih menu “Data Kelas”</w:t>
            </w:r>
          </w:p>
        </w:tc>
        <w:tc>
          <w:tcPr>
            <w:tcW w:w="3964" w:type="dxa"/>
            <w:vAlign w:val="center"/>
          </w:tcPr>
          <w:p w14:paraId="5BC8CEE1" w14:textId="77777777" w:rsidR="006B0840" w:rsidRDefault="006B0840" w:rsidP="008159DF">
            <w:pPr>
              <w:spacing w:after="160"/>
              <w:ind w:left="511"/>
            </w:pPr>
          </w:p>
        </w:tc>
      </w:tr>
      <w:tr w:rsidR="006B0840" w14:paraId="0EBE3F81" w14:textId="77777777" w:rsidTr="008159DF">
        <w:trPr>
          <w:jc w:val="center"/>
        </w:trPr>
        <w:tc>
          <w:tcPr>
            <w:tcW w:w="3827" w:type="dxa"/>
            <w:vAlign w:val="center"/>
          </w:tcPr>
          <w:p w14:paraId="68FCD74C" w14:textId="77777777" w:rsidR="006B0840" w:rsidRDefault="006B0840" w:rsidP="008159DF">
            <w:pPr>
              <w:pStyle w:val="ListParagraph"/>
            </w:pPr>
          </w:p>
        </w:tc>
        <w:tc>
          <w:tcPr>
            <w:tcW w:w="3964" w:type="dxa"/>
            <w:vAlign w:val="center"/>
          </w:tcPr>
          <w:p w14:paraId="46DC5BE5" w14:textId="7E221FD3" w:rsidR="006B0840" w:rsidRDefault="006B0840" w:rsidP="008159DF">
            <w:pPr>
              <w:pStyle w:val="ListParagraph"/>
              <w:numPr>
                <w:ilvl w:val="0"/>
                <w:numId w:val="29"/>
              </w:numPr>
              <w:spacing w:after="160"/>
              <w:ind w:left="464"/>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rsidP="008159DF">
            <w:pPr>
              <w:pStyle w:val="ListParagraph"/>
              <w:numPr>
                <w:ilvl w:val="0"/>
                <w:numId w:val="39"/>
              </w:numPr>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rsidP="008159DF">
            <w:pPr>
              <w:spacing w:after="160"/>
            </w:pPr>
          </w:p>
        </w:tc>
      </w:tr>
      <w:tr w:rsidR="006B0840" w14:paraId="4A9FFE4D" w14:textId="77777777" w:rsidTr="008159DF">
        <w:trPr>
          <w:jc w:val="center"/>
        </w:trPr>
        <w:tc>
          <w:tcPr>
            <w:tcW w:w="3827" w:type="dxa"/>
            <w:vAlign w:val="center"/>
          </w:tcPr>
          <w:p w14:paraId="1BD8512B" w14:textId="77777777" w:rsidR="006B0840" w:rsidRDefault="006B0840" w:rsidP="008159DF">
            <w:pPr>
              <w:pStyle w:val="ListParagraph"/>
            </w:pPr>
          </w:p>
        </w:tc>
        <w:tc>
          <w:tcPr>
            <w:tcW w:w="3964" w:type="dxa"/>
            <w:vAlign w:val="center"/>
          </w:tcPr>
          <w:p w14:paraId="54AEA295" w14:textId="125B43F2" w:rsidR="006B0840" w:rsidRDefault="006B0840" w:rsidP="008159DF">
            <w:pPr>
              <w:pStyle w:val="ListParagraph"/>
              <w:numPr>
                <w:ilvl w:val="0"/>
                <w:numId w:val="39"/>
              </w:numPr>
              <w:spacing w:after="160"/>
              <w:ind w:left="461"/>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rsidP="008159DF">
            <w:pPr>
              <w:pStyle w:val="ListParagraph"/>
              <w:numPr>
                <w:ilvl w:val="0"/>
                <w:numId w:val="39"/>
              </w:numPr>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rsidP="008159DF">
            <w:pPr>
              <w:pStyle w:val="ListParagraph"/>
              <w:spacing w:after="160"/>
              <w:ind w:left="461"/>
            </w:pPr>
          </w:p>
        </w:tc>
      </w:tr>
      <w:tr w:rsidR="006B0840" w14:paraId="3A507B8A" w14:textId="77777777" w:rsidTr="008159DF">
        <w:trPr>
          <w:jc w:val="center"/>
        </w:trPr>
        <w:tc>
          <w:tcPr>
            <w:tcW w:w="3827" w:type="dxa"/>
            <w:vAlign w:val="center"/>
          </w:tcPr>
          <w:p w14:paraId="54231191" w14:textId="77777777" w:rsidR="006B0840" w:rsidRDefault="006B0840" w:rsidP="008159DF">
            <w:pPr>
              <w:pStyle w:val="ListParagraph"/>
            </w:pPr>
          </w:p>
        </w:tc>
        <w:tc>
          <w:tcPr>
            <w:tcW w:w="3964" w:type="dxa"/>
            <w:vAlign w:val="center"/>
          </w:tcPr>
          <w:p w14:paraId="6065BEAA" w14:textId="77777777" w:rsidR="006B0840" w:rsidRDefault="006B0840" w:rsidP="008159DF">
            <w:pPr>
              <w:pStyle w:val="ListParagraph"/>
              <w:numPr>
                <w:ilvl w:val="0"/>
                <w:numId w:val="39"/>
              </w:numPr>
              <w:spacing w:after="160"/>
              <w:ind w:left="461"/>
            </w:pPr>
            <w:r>
              <w:t>Menampilkan data anggota siswa dan riwayat absensi siswa</w:t>
            </w:r>
          </w:p>
        </w:tc>
      </w:tr>
    </w:tbl>
    <w:p w14:paraId="5F9BE4D3" w14:textId="77777777" w:rsidR="006B0840" w:rsidRDefault="006B0840" w:rsidP="006B0840"/>
    <w:p w14:paraId="3219A028" w14:textId="0FDC625E" w:rsidR="00F97775" w:rsidRDefault="00F97775" w:rsidP="00FF2590">
      <w:pPr>
        <w:pStyle w:val="ListParagraph"/>
        <w:numPr>
          <w:ilvl w:val="0"/>
          <w:numId w:val="25"/>
        </w:numPr>
        <w:ind w:left="426"/>
      </w:pPr>
      <w:r>
        <w:t>Profile Admin</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lastRenderedPageBreak/>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rsidP="008159DF">
            <w:pPr>
              <w:numPr>
                <w:ilvl w:val="0"/>
                <w:numId w:val="29"/>
              </w:numPr>
              <w:spacing w:after="160"/>
            </w:pPr>
            <w:ins w:id="797" w:author="Rafi Aziizi" w:date="2021-11-12T10:46:00Z">
              <w:r>
                <w:t>Memasuki sistem absensi</w:t>
              </w:r>
            </w:ins>
            <w:del w:id="798" w:author="Rafi Aziizi" w:date="2021-11-12T10:46:00Z">
              <w:r w:rsidR="000D36D4" w:rsidDel="007C5FA9">
                <w:delText>Masuk sistem absensi</w:delText>
              </w:r>
            </w:del>
          </w:p>
        </w:tc>
        <w:tc>
          <w:tcPr>
            <w:tcW w:w="3964" w:type="dxa"/>
            <w:vAlign w:val="center"/>
          </w:tcPr>
          <w:p w14:paraId="38882DA5" w14:textId="77777777" w:rsidR="000D36D4" w:rsidRPr="0044182F" w:rsidRDefault="000D36D4" w:rsidP="008159DF">
            <w:pPr>
              <w:ind w:left="511"/>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rsidP="008159DF">
            <w:pPr>
              <w:ind w:left="510"/>
            </w:pPr>
          </w:p>
        </w:tc>
        <w:tc>
          <w:tcPr>
            <w:tcW w:w="3964" w:type="dxa"/>
            <w:vAlign w:val="center"/>
          </w:tcPr>
          <w:p w14:paraId="5A8CC44C" w14:textId="77777777" w:rsidR="000D36D4" w:rsidRPr="0044182F" w:rsidRDefault="000D36D4" w:rsidP="008159DF">
            <w:pPr>
              <w:numPr>
                <w:ilvl w:val="0"/>
                <w:numId w:val="29"/>
              </w:numPr>
              <w:spacing w:after="160"/>
              <w:ind w:left="511"/>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rsidP="008159DF">
            <w:pPr>
              <w:pStyle w:val="ListParagraph"/>
              <w:numPr>
                <w:ilvl w:val="0"/>
                <w:numId w:val="29"/>
              </w:numPr>
            </w:pPr>
            <w:r>
              <w:t>Memiliih menu “Data Admin”</w:t>
            </w:r>
          </w:p>
        </w:tc>
        <w:tc>
          <w:tcPr>
            <w:tcW w:w="3964" w:type="dxa"/>
            <w:vAlign w:val="center"/>
          </w:tcPr>
          <w:p w14:paraId="31A7AA13" w14:textId="77777777" w:rsidR="000D36D4" w:rsidRDefault="000D36D4" w:rsidP="008159DF">
            <w:pPr>
              <w:spacing w:after="160"/>
              <w:ind w:left="511"/>
            </w:pPr>
          </w:p>
        </w:tc>
      </w:tr>
      <w:tr w:rsidR="000D36D4" w14:paraId="40B50E05" w14:textId="77777777" w:rsidTr="008159DF">
        <w:trPr>
          <w:jc w:val="center"/>
        </w:trPr>
        <w:tc>
          <w:tcPr>
            <w:tcW w:w="3827" w:type="dxa"/>
            <w:vAlign w:val="center"/>
          </w:tcPr>
          <w:p w14:paraId="5E419C46" w14:textId="77777777" w:rsidR="000D36D4" w:rsidRDefault="000D36D4" w:rsidP="008159DF">
            <w:pPr>
              <w:pStyle w:val="ListParagraph"/>
            </w:pPr>
          </w:p>
        </w:tc>
        <w:tc>
          <w:tcPr>
            <w:tcW w:w="3964" w:type="dxa"/>
            <w:vAlign w:val="center"/>
          </w:tcPr>
          <w:p w14:paraId="16150D89" w14:textId="49EDF316" w:rsidR="000D36D4" w:rsidRDefault="000D36D4" w:rsidP="008159DF">
            <w:pPr>
              <w:pStyle w:val="ListParagraph"/>
              <w:numPr>
                <w:ilvl w:val="0"/>
                <w:numId w:val="29"/>
              </w:numPr>
              <w:spacing w:after="160"/>
              <w:ind w:left="464"/>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rsidP="008159DF">
            <w:pPr>
              <w:pStyle w:val="ListParagraph"/>
              <w:numPr>
                <w:ilvl w:val="0"/>
                <w:numId w:val="39"/>
              </w:numPr>
            </w:pPr>
            <w:r>
              <w:t xml:space="preserve">Menekan </w:t>
            </w:r>
            <w:r>
              <w:rPr>
                <w:i/>
                <w:iCs/>
              </w:rPr>
              <w:t>button “Profile Admin”</w:t>
            </w:r>
          </w:p>
        </w:tc>
        <w:tc>
          <w:tcPr>
            <w:tcW w:w="3964" w:type="dxa"/>
            <w:vAlign w:val="center"/>
          </w:tcPr>
          <w:p w14:paraId="60DA1FBA" w14:textId="77777777" w:rsidR="000D36D4" w:rsidRDefault="000D36D4" w:rsidP="008159DF">
            <w:pPr>
              <w:spacing w:after="160"/>
            </w:pPr>
          </w:p>
        </w:tc>
      </w:tr>
      <w:tr w:rsidR="000D36D4" w14:paraId="03DB97BD" w14:textId="77777777" w:rsidTr="008159DF">
        <w:trPr>
          <w:jc w:val="center"/>
        </w:trPr>
        <w:tc>
          <w:tcPr>
            <w:tcW w:w="3827" w:type="dxa"/>
            <w:vAlign w:val="center"/>
          </w:tcPr>
          <w:p w14:paraId="39D955F0" w14:textId="77777777" w:rsidR="000D36D4" w:rsidRDefault="000D36D4" w:rsidP="008159DF">
            <w:pPr>
              <w:pStyle w:val="ListParagraph"/>
            </w:pPr>
          </w:p>
        </w:tc>
        <w:tc>
          <w:tcPr>
            <w:tcW w:w="3964" w:type="dxa"/>
            <w:vAlign w:val="center"/>
          </w:tcPr>
          <w:p w14:paraId="61C2A909" w14:textId="66A34A25" w:rsidR="000D36D4" w:rsidRDefault="000D36D4" w:rsidP="008159DF">
            <w:pPr>
              <w:pStyle w:val="ListParagraph"/>
              <w:numPr>
                <w:ilvl w:val="0"/>
                <w:numId w:val="39"/>
              </w:numPr>
              <w:spacing w:after="160"/>
              <w:ind w:left="461"/>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799" w:author="Rafi Aziizi" w:date="2021-11-12T14:26:00Z"/>
        </w:rPr>
      </w:pPr>
      <w:r>
        <w:t xml:space="preserve">Skenario Kelola </w:t>
      </w:r>
      <w:commentRangeStart w:id="800"/>
      <w:r>
        <w:t>Siswa</w:t>
      </w:r>
      <w:commentRangeEnd w:id="800"/>
      <w:r w:rsidR="00494C80">
        <w:rPr>
          <w:rStyle w:val="CommentReference"/>
        </w:rPr>
        <w:commentReference w:id="800"/>
      </w:r>
    </w:p>
    <w:p w14:paraId="75D8BD0B" w14:textId="408CCD41" w:rsidR="00E02300" w:rsidRDefault="00E02300">
      <w:pPr>
        <w:ind w:firstLine="426"/>
        <w:rPr>
          <w:ins w:id="801" w:author="Rafi Aziizi" w:date="2021-11-12T14:18:00Z"/>
        </w:rPr>
        <w:pPrChange w:id="802" w:author="Rafi Aziizi" w:date="2021-11-12T14:27:00Z">
          <w:pPr>
            <w:pStyle w:val="ListParagraph"/>
            <w:numPr>
              <w:numId w:val="25"/>
            </w:numPr>
            <w:ind w:left="426" w:hanging="360"/>
          </w:pPr>
        </w:pPrChange>
      </w:pPr>
      <w:ins w:id="803" w:author="Rafi Aziizi" w:date="2021-11-12T14:26:00Z">
        <w:r>
          <w:t xml:space="preserve">Pada scenario kelola siswa terdapat 4 generalisasi </w:t>
        </w:r>
      </w:ins>
      <w:ins w:id="804" w:author="Rafi Aziizi" w:date="2021-11-12T14:27:00Z">
        <w:r>
          <w:t xml:space="preserve">data </w:t>
        </w:r>
      </w:ins>
      <w:ins w:id="805" w:author="Rafi Aziizi" w:date="2021-11-12T14:26:00Z">
        <w:r>
          <w:t>yaitu tambah siswa, hapus siswa, edit siswa dan lihat siswa. Hal tersebut dijelaskan pada</w:t>
        </w:r>
      </w:ins>
      <w:ins w:id="806" w:author="Rafi Aziizi" w:date="2021-11-12T14:27:00Z">
        <w:r>
          <w:t xml:space="preserve"> poin-poin dibawah ini :</w:t>
        </w:r>
      </w:ins>
    </w:p>
    <w:p w14:paraId="069D94A5" w14:textId="78F7667B" w:rsidR="0025138C" w:rsidRDefault="0025138C" w:rsidP="0025138C">
      <w:pPr>
        <w:ind w:firstLine="66"/>
        <w:rPr>
          <w:ins w:id="807" w:author="Rafi Aziizi" w:date="2021-11-12T14:25:00Z"/>
        </w:rPr>
      </w:pPr>
      <w:ins w:id="808" w:author="Rafi Aziizi" w:date="2021-11-12T14:18:00Z">
        <w:r>
          <w:t>a.</w:t>
        </w:r>
      </w:ins>
      <w:ins w:id="809" w:author="Rafi Aziizi" w:date="2021-11-12T14:19:00Z">
        <w:r>
          <w:t xml:space="preserve"> Skenario Tambah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810" w:author="Rafi Aziizi" w:date="2021-11-12T14:25:00Z"/>
        </w:trPr>
        <w:tc>
          <w:tcPr>
            <w:tcW w:w="3827" w:type="dxa"/>
            <w:shd w:val="clear" w:color="auto" w:fill="F2EE98"/>
            <w:vAlign w:val="center"/>
          </w:tcPr>
          <w:p w14:paraId="22D54EC5" w14:textId="77777777" w:rsidR="00E02300" w:rsidRPr="0044182F" w:rsidRDefault="00E02300" w:rsidP="001F2641">
            <w:pPr>
              <w:rPr>
                <w:ins w:id="811" w:author="Rafi Aziizi" w:date="2021-11-12T14:25:00Z"/>
                <w:b/>
              </w:rPr>
            </w:pPr>
            <w:ins w:id="812"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813" w:author="Rafi Aziizi" w:date="2021-11-12T14:25:00Z"/>
              </w:rPr>
            </w:pPr>
            <w:ins w:id="814" w:author="Rafi Aziizi" w:date="2021-11-12T14:26:00Z">
              <w:r>
                <w:t>Tambah</w:t>
              </w:r>
            </w:ins>
            <w:ins w:id="815" w:author="Rafi Aziizi" w:date="2021-11-12T14:25:00Z">
              <w:r>
                <w:t xml:space="preserve"> Siswa</w:t>
              </w:r>
            </w:ins>
          </w:p>
        </w:tc>
      </w:tr>
      <w:tr w:rsidR="00E02300" w:rsidRPr="002F6C1D" w14:paraId="2E79408F" w14:textId="77777777" w:rsidTr="001F2641">
        <w:trPr>
          <w:jc w:val="center"/>
          <w:ins w:id="816" w:author="Rafi Aziizi" w:date="2021-11-12T14:25:00Z"/>
        </w:trPr>
        <w:tc>
          <w:tcPr>
            <w:tcW w:w="3827" w:type="dxa"/>
            <w:vAlign w:val="center"/>
          </w:tcPr>
          <w:p w14:paraId="54279196" w14:textId="77777777" w:rsidR="00E02300" w:rsidRPr="0044182F" w:rsidRDefault="00E02300" w:rsidP="001F2641">
            <w:pPr>
              <w:rPr>
                <w:ins w:id="817" w:author="Rafi Aziizi" w:date="2021-11-12T14:25:00Z"/>
                <w:b/>
              </w:rPr>
            </w:pPr>
            <w:ins w:id="818" w:author="Rafi Aziizi" w:date="2021-11-12T14:25:00Z">
              <w:r w:rsidRPr="0044182F">
                <w:rPr>
                  <w:b/>
                </w:rPr>
                <w:t>ID</w:t>
              </w:r>
            </w:ins>
          </w:p>
        </w:tc>
        <w:tc>
          <w:tcPr>
            <w:tcW w:w="3964" w:type="dxa"/>
            <w:vAlign w:val="center"/>
          </w:tcPr>
          <w:p w14:paraId="0D0907B4" w14:textId="77777777" w:rsidR="00E02300" w:rsidRPr="002F6C1D" w:rsidRDefault="00E02300" w:rsidP="001F2641">
            <w:pPr>
              <w:rPr>
                <w:ins w:id="819" w:author="Rafi Aziizi" w:date="2021-11-12T14:25:00Z"/>
              </w:rPr>
            </w:pPr>
            <w:ins w:id="820" w:author="Rafi Aziizi" w:date="2021-11-12T14:25:00Z">
              <w:r>
                <w:t>RC12</w:t>
              </w:r>
            </w:ins>
          </w:p>
        </w:tc>
      </w:tr>
      <w:tr w:rsidR="00E02300" w:rsidRPr="000C722D" w14:paraId="64BF1A88" w14:textId="77777777" w:rsidTr="001F2641">
        <w:trPr>
          <w:jc w:val="center"/>
          <w:ins w:id="821" w:author="Rafi Aziizi" w:date="2021-11-12T14:25:00Z"/>
        </w:trPr>
        <w:tc>
          <w:tcPr>
            <w:tcW w:w="3827" w:type="dxa"/>
            <w:vAlign w:val="center"/>
          </w:tcPr>
          <w:p w14:paraId="7CAE8251" w14:textId="77777777" w:rsidR="00E02300" w:rsidRPr="0044182F" w:rsidRDefault="00E02300" w:rsidP="001F2641">
            <w:pPr>
              <w:rPr>
                <w:ins w:id="822" w:author="Rafi Aziizi" w:date="2021-11-12T14:25:00Z"/>
                <w:b/>
              </w:rPr>
            </w:pPr>
            <w:ins w:id="823" w:author="Rafi Aziizi" w:date="2021-11-12T14:25:00Z">
              <w:r w:rsidRPr="0044182F">
                <w:rPr>
                  <w:b/>
                </w:rPr>
                <w:t>Description</w:t>
              </w:r>
            </w:ins>
          </w:p>
        </w:tc>
        <w:tc>
          <w:tcPr>
            <w:tcW w:w="3964" w:type="dxa"/>
          </w:tcPr>
          <w:p w14:paraId="4DCA4B7F" w14:textId="24901F14" w:rsidR="00E02300" w:rsidRPr="000C722D" w:rsidRDefault="00E02300" w:rsidP="001F2641">
            <w:pPr>
              <w:rPr>
                <w:ins w:id="824" w:author="Rafi Aziizi" w:date="2021-11-12T14:25:00Z"/>
              </w:rPr>
            </w:pPr>
            <w:ins w:id="825" w:author="Rafi Aziizi" w:date="2021-11-12T14:25:00Z">
              <w:r>
                <w:t>Use case ini merupakan use case generalisasi dari kelola siswa untuk menambah data siswa.</w:t>
              </w:r>
            </w:ins>
          </w:p>
        </w:tc>
      </w:tr>
      <w:tr w:rsidR="00E02300" w:rsidRPr="002F6C1D" w14:paraId="6A173F0B" w14:textId="77777777" w:rsidTr="001F2641">
        <w:trPr>
          <w:jc w:val="center"/>
          <w:ins w:id="826" w:author="Rafi Aziizi" w:date="2021-11-12T14:25:00Z"/>
        </w:trPr>
        <w:tc>
          <w:tcPr>
            <w:tcW w:w="3827" w:type="dxa"/>
            <w:vAlign w:val="center"/>
          </w:tcPr>
          <w:p w14:paraId="1269B39E" w14:textId="77777777" w:rsidR="00E02300" w:rsidRPr="0044182F" w:rsidRDefault="00E02300" w:rsidP="001F2641">
            <w:pPr>
              <w:rPr>
                <w:ins w:id="827" w:author="Rafi Aziizi" w:date="2021-11-12T14:25:00Z"/>
                <w:b/>
              </w:rPr>
            </w:pPr>
            <w:ins w:id="828"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829" w:author="Rafi Aziizi" w:date="2021-11-12T14:25:00Z"/>
              </w:rPr>
            </w:pPr>
            <w:ins w:id="830" w:author="Rafi Aziizi" w:date="2021-11-12T14:25:00Z">
              <w:r>
                <w:t>Bag.IT, Guru BK.</w:t>
              </w:r>
            </w:ins>
          </w:p>
        </w:tc>
      </w:tr>
      <w:tr w:rsidR="00E02300" w:rsidRPr="0044182F" w14:paraId="2ABEA729" w14:textId="77777777" w:rsidTr="001F2641">
        <w:trPr>
          <w:jc w:val="center"/>
          <w:ins w:id="831" w:author="Rafi Aziizi" w:date="2021-11-12T14:25:00Z"/>
        </w:trPr>
        <w:tc>
          <w:tcPr>
            <w:tcW w:w="3827" w:type="dxa"/>
            <w:vAlign w:val="center"/>
          </w:tcPr>
          <w:p w14:paraId="18DA7738" w14:textId="77777777" w:rsidR="00E02300" w:rsidRPr="0044182F" w:rsidRDefault="00E02300" w:rsidP="001F2641">
            <w:pPr>
              <w:rPr>
                <w:ins w:id="832" w:author="Rafi Aziizi" w:date="2021-11-12T14:25:00Z"/>
                <w:b/>
              </w:rPr>
            </w:pPr>
            <w:ins w:id="833" w:author="Rafi Aziizi" w:date="2021-11-12T14:25:00Z">
              <w:r w:rsidRPr="0044182F">
                <w:rPr>
                  <w:b/>
                </w:rPr>
                <w:lastRenderedPageBreak/>
                <w:t>Frequency of Use</w:t>
              </w:r>
            </w:ins>
          </w:p>
        </w:tc>
        <w:tc>
          <w:tcPr>
            <w:tcW w:w="3964" w:type="dxa"/>
            <w:vAlign w:val="center"/>
          </w:tcPr>
          <w:p w14:paraId="101C5A3E" w14:textId="77777777" w:rsidR="00E02300" w:rsidRPr="007B7AB3" w:rsidRDefault="00E02300" w:rsidP="001F2641">
            <w:pPr>
              <w:rPr>
                <w:ins w:id="834" w:author="Rafi Aziizi" w:date="2021-11-12T14:25:00Z"/>
                <w:i/>
                <w:iCs/>
              </w:rPr>
            </w:pPr>
            <w:ins w:id="835" w:author="Rafi Aziizi" w:date="2021-11-12T14:25:00Z">
              <w:r>
                <w:rPr>
                  <w:i/>
                  <w:iCs/>
                </w:rPr>
                <w:t>Conditional</w:t>
              </w:r>
            </w:ins>
          </w:p>
        </w:tc>
      </w:tr>
      <w:tr w:rsidR="00E02300" w:rsidRPr="0044182F" w14:paraId="3039B3C0" w14:textId="77777777" w:rsidTr="001F2641">
        <w:trPr>
          <w:jc w:val="center"/>
          <w:ins w:id="836" w:author="Rafi Aziizi" w:date="2021-11-12T14:25:00Z"/>
        </w:trPr>
        <w:tc>
          <w:tcPr>
            <w:tcW w:w="3827" w:type="dxa"/>
            <w:vAlign w:val="center"/>
          </w:tcPr>
          <w:p w14:paraId="6F1F90EE" w14:textId="77777777" w:rsidR="00E02300" w:rsidRPr="0044182F" w:rsidRDefault="00E02300" w:rsidP="001F2641">
            <w:pPr>
              <w:rPr>
                <w:ins w:id="837" w:author="Rafi Aziizi" w:date="2021-11-12T14:25:00Z"/>
                <w:b/>
              </w:rPr>
            </w:pPr>
            <w:ins w:id="838"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839" w:author="Rafi Aziizi" w:date="2021-11-12T14:25:00Z"/>
              </w:rPr>
            </w:pPr>
            <w:ins w:id="840" w:author="Rafi Aziizi" w:date="2021-11-12T14:25:00Z">
              <w:r>
                <w:t>-</w:t>
              </w:r>
            </w:ins>
          </w:p>
        </w:tc>
      </w:tr>
      <w:tr w:rsidR="00E02300" w:rsidRPr="0081005E" w14:paraId="7F2DF638" w14:textId="77777777" w:rsidTr="001F2641">
        <w:trPr>
          <w:jc w:val="center"/>
          <w:ins w:id="841" w:author="Rafi Aziizi" w:date="2021-11-12T14:25:00Z"/>
        </w:trPr>
        <w:tc>
          <w:tcPr>
            <w:tcW w:w="3827" w:type="dxa"/>
            <w:vAlign w:val="center"/>
          </w:tcPr>
          <w:p w14:paraId="30B19907" w14:textId="77777777" w:rsidR="00E02300" w:rsidRPr="0044182F" w:rsidRDefault="00E02300" w:rsidP="001F2641">
            <w:pPr>
              <w:rPr>
                <w:ins w:id="842" w:author="Rafi Aziizi" w:date="2021-11-12T14:25:00Z"/>
                <w:b/>
              </w:rPr>
            </w:pPr>
            <w:ins w:id="843"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844" w:author="Rafi Aziizi" w:date="2021-11-12T14:25:00Z"/>
                <w:i/>
                <w:iCs/>
              </w:rPr>
            </w:pPr>
            <w:ins w:id="845" w:author="Rafi Aziizi" w:date="2021-11-12T14:27:00Z">
              <w:r>
                <w:t xml:space="preserve">Data siswa </w:t>
              </w:r>
            </w:ins>
            <w:ins w:id="846" w:author="Rafi Aziizi" w:date="2021-11-12T14:28:00Z">
              <w:r>
                <w:t>tidak ada</w:t>
              </w:r>
            </w:ins>
          </w:p>
        </w:tc>
      </w:tr>
      <w:tr w:rsidR="00E02300" w:rsidRPr="0048762E" w14:paraId="4981A49A" w14:textId="77777777" w:rsidTr="001F2641">
        <w:trPr>
          <w:jc w:val="center"/>
          <w:ins w:id="847" w:author="Rafi Aziizi" w:date="2021-11-12T14:25:00Z"/>
        </w:trPr>
        <w:tc>
          <w:tcPr>
            <w:tcW w:w="3827" w:type="dxa"/>
            <w:vAlign w:val="center"/>
          </w:tcPr>
          <w:p w14:paraId="214BBFDA" w14:textId="77777777" w:rsidR="00E02300" w:rsidRPr="0044182F" w:rsidRDefault="00E02300" w:rsidP="001F2641">
            <w:pPr>
              <w:rPr>
                <w:ins w:id="848" w:author="Rafi Aziizi" w:date="2021-11-12T14:25:00Z"/>
                <w:b/>
              </w:rPr>
            </w:pPr>
            <w:ins w:id="849"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850" w:author="Rafi Aziizi" w:date="2021-11-12T14:25:00Z"/>
              </w:rPr>
            </w:pPr>
            <w:ins w:id="851" w:author="Rafi Aziizi" w:date="2021-11-12T14:25:00Z">
              <w:r>
                <w:t xml:space="preserve">Data siswa </w:t>
              </w:r>
            </w:ins>
            <w:ins w:id="852" w:author="Rafi Aziizi" w:date="2021-11-12T14:28:00Z">
              <w:r>
                <w:t>baru ditampilkan</w:t>
              </w:r>
            </w:ins>
          </w:p>
        </w:tc>
      </w:tr>
      <w:tr w:rsidR="00E02300" w:rsidRPr="0044182F" w14:paraId="16A83DA8" w14:textId="77777777" w:rsidTr="001F2641">
        <w:trPr>
          <w:jc w:val="center"/>
          <w:ins w:id="853"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854" w:author="Rafi Aziizi" w:date="2021-11-12T14:25:00Z"/>
                <w:b/>
              </w:rPr>
            </w:pPr>
            <w:ins w:id="855" w:author="Rafi Aziizi" w:date="2021-11-12T14:25:00Z">
              <w:r w:rsidRPr="0044182F">
                <w:rPr>
                  <w:b/>
                </w:rPr>
                <w:t>Main Course</w:t>
              </w:r>
            </w:ins>
          </w:p>
        </w:tc>
      </w:tr>
      <w:tr w:rsidR="00E02300" w:rsidRPr="0044182F" w14:paraId="2252748E" w14:textId="77777777" w:rsidTr="001F2641">
        <w:trPr>
          <w:jc w:val="center"/>
          <w:ins w:id="856"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857" w:author="Rafi Aziizi" w:date="2021-11-12T14:25:00Z"/>
                <w:b/>
              </w:rPr>
            </w:pPr>
            <w:ins w:id="858"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859" w:author="Rafi Aziizi" w:date="2021-11-12T14:25:00Z"/>
                <w:b/>
              </w:rPr>
            </w:pPr>
            <w:ins w:id="860" w:author="Rafi Aziizi" w:date="2021-11-12T14:25:00Z">
              <w:r w:rsidRPr="0044182F">
                <w:rPr>
                  <w:b/>
                </w:rPr>
                <w:t>Reaksi Sistem</w:t>
              </w:r>
            </w:ins>
          </w:p>
        </w:tc>
      </w:tr>
      <w:tr w:rsidR="00E02300" w:rsidRPr="0044182F" w14:paraId="3C439C5C" w14:textId="77777777" w:rsidTr="001F2641">
        <w:trPr>
          <w:jc w:val="center"/>
          <w:ins w:id="861"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862" w:author="Rafi Aziizi" w:date="2021-11-12T14:25:00Z"/>
              </w:rPr>
            </w:pPr>
            <w:ins w:id="863" w:author="Rafi Aziizi" w:date="2021-11-12T14:25:00Z">
              <w:r>
                <w:t>Memasuki menu “</w:t>
              </w:r>
            </w:ins>
            <w:ins w:id="864" w:author="Rafi Aziizi" w:date="2021-11-12T14:28:00Z">
              <w:r>
                <w:t>Tambah</w:t>
              </w:r>
            </w:ins>
            <w:ins w:id="865"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866" w:author="Rafi Aziizi" w:date="2021-11-12T14:25:00Z"/>
              </w:rPr>
            </w:pPr>
          </w:p>
        </w:tc>
      </w:tr>
      <w:tr w:rsidR="00E02300" w:rsidRPr="0044182F" w14:paraId="20F56E0B" w14:textId="77777777" w:rsidTr="001F2641">
        <w:trPr>
          <w:jc w:val="center"/>
          <w:ins w:id="867" w:author="Rafi Aziizi" w:date="2021-11-12T14:25:00Z"/>
        </w:trPr>
        <w:tc>
          <w:tcPr>
            <w:tcW w:w="3827" w:type="dxa"/>
            <w:vAlign w:val="center"/>
          </w:tcPr>
          <w:p w14:paraId="08D24AC5" w14:textId="77777777" w:rsidR="00E02300" w:rsidRPr="0044182F" w:rsidRDefault="00E02300" w:rsidP="001F2641">
            <w:pPr>
              <w:ind w:left="510"/>
              <w:rPr>
                <w:ins w:id="868"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869" w:author="Rafi Aziizi" w:date="2021-11-12T14:25:00Z"/>
              </w:rPr>
            </w:pPr>
            <w:ins w:id="870" w:author="Rafi Aziizi" w:date="2021-11-12T14:25:00Z">
              <w:r>
                <w:t xml:space="preserve">Menampilkan </w:t>
              </w:r>
            </w:ins>
            <w:ins w:id="871" w:author="Rafi Aziizi" w:date="2021-11-12T14:28:00Z">
              <w:r>
                <w:t>form tambah</w:t>
              </w:r>
            </w:ins>
            <w:ins w:id="872" w:author="Rafi Aziizi" w:date="2021-11-12T14:25:00Z">
              <w:r>
                <w:t xml:space="preserve"> data siswa</w:t>
              </w:r>
            </w:ins>
          </w:p>
        </w:tc>
      </w:tr>
      <w:tr w:rsidR="00E02300" w:rsidRPr="0044182F" w14:paraId="4867E998" w14:textId="77777777" w:rsidTr="001F2641">
        <w:trPr>
          <w:jc w:val="center"/>
          <w:ins w:id="873"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874" w:author="Rafi Aziizi" w:date="2021-11-12T14:28:00Z"/>
              </w:rPr>
              <w:pPrChange w:id="875" w:author="Rafi Aziizi" w:date="2021-11-12T14:29:00Z">
                <w:pPr>
                  <w:ind w:left="510"/>
                </w:pPr>
              </w:pPrChange>
            </w:pPr>
            <w:ins w:id="876" w:author="Rafi Aziizi" w:date="2021-11-12T14:29:00Z">
              <w:r>
                <w:t xml:space="preserve">Mengisi form </w:t>
              </w:r>
            </w:ins>
            <w:ins w:id="877" w:author="Rafi Aziizi" w:date="2021-11-12T14:30:00Z">
              <w:r>
                <w:t xml:space="preserve">tambah </w:t>
              </w:r>
            </w:ins>
            <w:ins w:id="878" w:author="Rafi Aziizi" w:date="2021-11-12T14:29:00Z">
              <w:r>
                <w:t>data siswa</w:t>
              </w:r>
            </w:ins>
          </w:p>
        </w:tc>
        <w:tc>
          <w:tcPr>
            <w:tcW w:w="3964" w:type="dxa"/>
            <w:vAlign w:val="center"/>
          </w:tcPr>
          <w:p w14:paraId="4D36BFC6" w14:textId="77777777" w:rsidR="00E02300" w:rsidRDefault="00E02300">
            <w:pPr>
              <w:spacing w:after="160"/>
              <w:ind w:left="511"/>
              <w:rPr>
                <w:ins w:id="879" w:author="Rafi Aziizi" w:date="2021-11-12T14:28:00Z"/>
              </w:rPr>
              <w:pPrChange w:id="880" w:author="Rafi Aziizi" w:date="2021-11-12T14:29:00Z">
                <w:pPr>
                  <w:numPr>
                    <w:numId w:val="30"/>
                  </w:numPr>
                  <w:spacing w:after="160"/>
                  <w:ind w:left="511" w:hanging="360"/>
                </w:pPr>
              </w:pPrChange>
            </w:pPr>
          </w:p>
        </w:tc>
      </w:tr>
      <w:tr w:rsidR="00E02300" w:rsidRPr="0044182F" w14:paraId="2C7E7940" w14:textId="77777777" w:rsidTr="001F2641">
        <w:trPr>
          <w:jc w:val="center"/>
          <w:ins w:id="881" w:author="Rafi Aziizi" w:date="2021-11-12T14:29:00Z"/>
        </w:trPr>
        <w:tc>
          <w:tcPr>
            <w:tcW w:w="3827" w:type="dxa"/>
            <w:vAlign w:val="center"/>
          </w:tcPr>
          <w:p w14:paraId="6B5D031B" w14:textId="77777777" w:rsidR="00E02300" w:rsidRDefault="00E02300">
            <w:pPr>
              <w:pStyle w:val="ListParagraph"/>
              <w:rPr>
                <w:ins w:id="882" w:author="Rafi Aziizi" w:date="2021-11-12T14:29:00Z"/>
              </w:rPr>
              <w:pPrChange w:id="883"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884" w:author="Rafi Aziizi" w:date="2021-11-12T14:29:00Z"/>
              </w:rPr>
              <w:pPrChange w:id="885" w:author="Rafi Aziizi" w:date="2021-11-12T14:29:00Z">
                <w:pPr>
                  <w:spacing w:after="160"/>
                  <w:ind w:left="511"/>
                </w:pPr>
              </w:pPrChange>
            </w:pPr>
            <w:ins w:id="886" w:author="Rafi Aziizi" w:date="2021-11-12T14:29:00Z">
              <w:r>
                <w:t xml:space="preserve">Menyimpan data siswa baru pada </w:t>
              </w:r>
              <w:r w:rsidRPr="00E02300">
                <w:rPr>
                  <w:i/>
                  <w:iCs/>
                  <w:rPrChange w:id="887" w:author="Rafi Aziizi" w:date="2021-11-12T14:29:00Z">
                    <w:rPr/>
                  </w:rPrChange>
                </w:rPr>
                <w:t>database</w:t>
              </w:r>
            </w:ins>
          </w:p>
        </w:tc>
      </w:tr>
      <w:tr w:rsidR="00E02300" w:rsidRPr="001B1AF9" w14:paraId="36187F42" w14:textId="77777777" w:rsidTr="001F2641">
        <w:trPr>
          <w:jc w:val="center"/>
          <w:ins w:id="888"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889" w:author="Rafi Aziizi" w:date="2021-11-12T14:25:00Z"/>
                <w:b/>
                <w:bCs/>
              </w:rPr>
            </w:pPr>
            <w:ins w:id="890" w:author="Rafi Aziizi" w:date="2021-11-12T14:25:00Z">
              <w:r w:rsidRPr="001B1AF9">
                <w:rPr>
                  <w:b/>
                  <w:bCs/>
                </w:rPr>
                <w:t>Skenario Eksepsi (Optional)</w:t>
              </w:r>
            </w:ins>
          </w:p>
        </w:tc>
      </w:tr>
      <w:tr w:rsidR="00E02300" w:rsidRPr="001B1AF9" w14:paraId="41EC4BD0" w14:textId="77777777" w:rsidTr="001F2641">
        <w:trPr>
          <w:jc w:val="center"/>
          <w:ins w:id="891"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892" w:author="Rafi Aziizi" w:date="2021-11-12T14:25:00Z"/>
                <w:b/>
                <w:bCs/>
              </w:rPr>
            </w:pPr>
            <w:ins w:id="893"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894" w:author="Rafi Aziizi" w:date="2021-11-12T14:25:00Z"/>
                <w:b/>
                <w:bCs/>
              </w:rPr>
            </w:pPr>
            <w:ins w:id="895" w:author="Rafi Aziizi" w:date="2021-11-12T14:25:00Z">
              <w:r w:rsidRPr="001B1AF9">
                <w:rPr>
                  <w:b/>
                  <w:bCs/>
                </w:rPr>
                <w:t>Reaksi Sistem</w:t>
              </w:r>
            </w:ins>
          </w:p>
        </w:tc>
      </w:tr>
      <w:tr w:rsidR="00E02300" w14:paraId="53C3D03B" w14:textId="77777777" w:rsidTr="001F2641">
        <w:trPr>
          <w:jc w:val="center"/>
          <w:ins w:id="896" w:author="Rafi Aziizi" w:date="2021-11-12T14:25:00Z"/>
        </w:trPr>
        <w:tc>
          <w:tcPr>
            <w:tcW w:w="3827" w:type="dxa"/>
            <w:vAlign w:val="center"/>
          </w:tcPr>
          <w:p w14:paraId="21254621" w14:textId="6E867CB2" w:rsidR="00E02300" w:rsidRDefault="00E02300" w:rsidP="001F2641">
            <w:pPr>
              <w:ind w:left="360"/>
              <w:rPr>
                <w:ins w:id="897" w:author="Rafi Aziizi" w:date="2021-11-12T14:25:00Z"/>
              </w:rPr>
            </w:pPr>
            <w:ins w:id="898" w:author="Rafi Aziizi" w:date="2021-11-12T14:30:00Z">
              <w:r>
                <w:t>3</w:t>
              </w:r>
            </w:ins>
            <w:ins w:id="899" w:author="Rafi Aziizi" w:date="2021-11-12T14:25:00Z">
              <w:r>
                <w:t xml:space="preserve">a. </w:t>
              </w:r>
            </w:ins>
            <w:ins w:id="900" w:author="Rafi Aziizi" w:date="2021-11-12T14:29:00Z">
              <w:r>
                <w:t xml:space="preserve">Tidak </w:t>
              </w:r>
            </w:ins>
            <w:ins w:id="901"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902" w:author="Rafi Aziizi" w:date="2021-11-12T14:25:00Z"/>
              </w:rPr>
            </w:pPr>
          </w:p>
        </w:tc>
      </w:tr>
      <w:tr w:rsidR="00E02300" w14:paraId="1149EF36" w14:textId="77777777" w:rsidTr="001F2641">
        <w:trPr>
          <w:jc w:val="center"/>
          <w:ins w:id="903" w:author="Rafi Aziizi" w:date="2021-11-12T14:25:00Z"/>
        </w:trPr>
        <w:tc>
          <w:tcPr>
            <w:tcW w:w="3827" w:type="dxa"/>
            <w:vAlign w:val="center"/>
          </w:tcPr>
          <w:p w14:paraId="1A183E47" w14:textId="77777777" w:rsidR="00E02300" w:rsidRDefault="00E02300" w:rsidP="001F2641">
            <w:pPr>
              <w:pStyle w:val="ListParagraph"/>
              <w:ind w:left="450"/>
              <w:rPr>
                <w:ins w:id="904" w:author="Rafi Aziizi" w:date="2021-11-12T14:25:00Z"/>
              </w:rPr>
            </w:pPr>
          </w:p>
        </w:tc>
        <w:tc>
          <w:tcPr>
            <w:tcW w:w="3964" w:type="dxa"/>
            <w:vAlign w:val="center"/>
          </w:tcPr>
          <w:p w14:paraId="2F19F147" w14:textId="5F73894F" w:rsidR="00E02300" w:rsidRDefault="00E02300" w:rsidP="001F2641">
            <w:pPr>
              <w:spacing w:after="160"/>
              <w:ind w:left="360"/>
              <w:rPr>
                <w:ins w:id="905" w:author="Rafi Aziizi" w:date="2021-11-12T14:25:00Z"/>
              </w:rPr>
            </w:pPr>
            <w:ins w:id="906" w:author="Rafi Aziizi" w:date="2021-11-12T14:30:00Z">
              <w:r>
                <w:t>3</w:t>
              </w:r>
            </w:ins>
            <w:ins w:id="907" w:author="Rafi Aziizi" w:date="2021-11-12T14:25:00Z">
              <w:r>
                <w:t xml:space="preserve">b. Menampilkan pemberitahuan melalui notifikasi bahwa data siswa </w:t>
              </w:r>
            </w:ins>
            <w:ins w:id="908" w:author="Rafi Aziizi" w:date="2021-11-12T14:30:00Z">
              <w:r>
                <w:t>tidak memenuhi persyaratan dan gagal ditambahkan</w:t>
              </w:r>
            </w:ins>
          </w:p>
        </w:tc>
      </w:tr>
    </w:tbl>
    <w:p w14:paraId="4623802F" w14:textId="77777777" w:rsidR="00E02300" w:rsidRDefault="00E02300">
      <w:pPr>
        <w:ind w:firstLine="66"/>
        <w:rPr>
          <w:ins w:id="909" w:author="Rafi Aziizi" w:date="2021-11-12T14:19:00Z"/>
        </w:rPr>
        <w:pPrChange w:id="910" w:author="Rafi Aziizi" w:date="2021-11-12T14:22:00Z">
          <w:pPr>
            <w:ind w:firstLine="426"/>
          </w:pPr>
        </w:pPrChange>
      </w:pPr>
    </w:p>
    <w:p w14:paraId="12887761" w14:textId="01FBC190" w:rsidR="0025138C" w:rsidRDefault="0025138C" w:rsidP="0025138C">
      <w:pPr>
        <w:ind w:firstLine="66"/>
        <w:rPr>
          <w:ins w:id="911" w:author="Rafi Aziizi" w:date="2021-11-12T14:30:00Z"/>
        </w:rPr>
      </w:pPr>
      <w:ins w:id="912" w:author="Rafi Aziizi" w:date="2021-11-12T14:19:00Z">
        <w:r>
          <w:t>b. Skenario Hapus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913" w:author="Rafi Aziizi" w:date="2021-11-12T14:31:00Z"/>
        </w:trPr>
        <w:tc>
          <w:tcPr>
            <w:tcW w:w="3827" w:type="dxa"/>
            <w:shd w:val="clear" w:color="auto" w:fill="F2EE98"/>
            <w:vAlign w:val="center"/>
          </w:tcPr>
          <w:p w14:paraId="49988FA4" w14:textId="77777777" w:rsidR="00E02300" w:rsidRPr="0044182F" w:rsidRDefault="00E02300" w:rsidP="001F2641">
            <w:pPr>
              <w:rPr>
                <w:ins w:id="914" w:author="Rafi Aziizi" w:date="2021-11-12T14:31:00Z"/>
                <w:b/>
              </w:rPr>
            </w:pPr>
            <w:ins w:id="91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916" w:author="Rafi Aziizi" w:date="2021-11-12T14:31:00Z"/>
              </w:rPr>
            </w:pPr>
            <w:ins w:id="917" w:author="Rafi Aziizi" w:date="2021-11-12T14:31:00Z">
              <w:r>
                <w:t>Hapus Siswa</w:t>
              </w:r>
            </w:ins>
          </w:p>
        </w:tc>
      </w:tr>
      <w:tr w:rsidR="00E02300" w:rsidRPr="002F6C1D" w14:paraId="52D15CD4" w14:textId="77777777" w:rsidTr="001F2641">
        <w:trPr>
          <w:jc w:val="center"/>
          <w:ins w:id="918" w:author="Rafi Aziizi" w:date="2021-11-12T14:31:00Z"/>
        </w:trPr>
        <w:tc>
          <w:tcPr>
            <w:tcW w:w="3827" w:type="dxa"/>
            <w:vAlign w:val="center"/>
          </w:tcPr>
          <w:p w14:paraId="4716422C" w14:textId="77777777" w:rsidR="00E02300" w:rsidRPr="0044182F" w:rsidRDefault="00E02300" w:rsidP="001F2641">
            <w:pPr>
              <w:rPr>
                <w:ins w:id="919" w:author="Rafi Aziizi" w:date="2021-11-12T14:31:00Z"/>
                <w:b/>
              </w:rPr>
            </w:pPr>
            <w:ins w:id="920" w:author="Rafi Aziizi" w:date="2021-11-12T14:31:00Z">
              <w:r w:rsidRPr="0044182F">
                <w:rPr>
                  <w:b/>
                </w:rPr>
                <w:t>ID</w:t>
              </w:r>
            </w:ins>
          </w:p>
        </w:tc>
        <w:tc>
          <w:tcPr>
            <w:tcW w:w="3964" w:type="dxa"/>
            <w:vAlign w:val="center"/>
          </w:tcPr>
          <w:p w14:paraId="3BF5768A" w14:textId="77777777" w:rsidR="00E02300" w:rsidRPr="002F6C1D" w:rsidRDefault="00E02300" w:rsidP="001F2641">
            <w:pPr>
              <w:rPr>
                <w:ins w:id="921" w:author="Rafi Aziizi" w:date="2021-11-12T14:31:00Z"/>
              </w:rPr>
            </w:pPr>
            <w:ins w:id="922" w:author="Rafi Aziizi" w:date="2021-11-12T14:31:00Z">
              <w:r>
                <w:t>RC12</w:t>
              </w:r>
            </w:ins>
          </w:p>
        </w:tc>
      </w:tr>
      <w:tr w:rsidR="00E02300" w:rsidRPr="000C722D" w14:paraId="31CB88BA" w14:textId="77777777" w:rsidTr="001F2641">
        <w:trPr>
          <w:jc w:val="center"/>
          <w:ins w:id="923" w:author="Rafi Aziizi" w:date="2021-11-12T14:31:00Z"/>
        </w:trPr>
        <w:tc>
          <w:tcPr>
            <w:tcW w:w="3827" w:type="dxa"/>
            <w:vAlign w:val="center"/>
          </w:tcPr>
          <w:p w14:paraId="44E322E8" w14:textId="77777777" w:rsidR="00E02300" w:rsidRPr="0044182F" w:rsidRDefault="00E02300" w:rsidP="001F2641">
            <w:pPr>
              <w:rPr>
                <w:ins w:id="924" w:author="Rafi Aziizi" w:date="2021-11-12T14:31:00Z"/>
                <w:b/>
              </w:rPr>
            </w:pPr>
            <w:ins w:id="925" w:author="Rafi Aziizi" w:date="2021-11-12T14:31:00Z">
              <w:r w:rsidRPr="0044182F">
                <w:rPr>
                  <w:b/>
                </w:rPr>
                <w:lastRenderedPageBreak/>
                <w:t>Description</w:t>
              </w:r>
            </w:ins>
          </w:p>
        </w:tc>
        <w:tc>
          <w:tcPr>
            <w:tcW w:w="3964" w:type="dxa"/>
          </w:tcPr>
          <w:p w14:paraId="58BEFBB7" w14:textId="4561B319" w:rsidR="00E02300" w:rsidRPr="000C722D" w:rsidRDefault="00E02300" w:rsidP="001F2641">
            <w:pPr>
              <w:rPr>
                <w:ins w:id="926" w:author="Rafi Aziizi" w:date="2021-11-12T14:31:00Z"/>
              </w:rPr>
            </w:pPr>
            <w:ins w:id="927" w:author="Rafi Aziizi" w:date="2021-11-12T14:31:00Z">
              <w:r>
                <w:t>Use case ini merupakan use case generalisasi dari kelola siswa untuk menghapus data siswa.</w:t>
              </w:r>
            </w:ins>
          </w:p>
        </w:tc>
      </w:tr>
      <w:tr w:rsidR="00E02300" w:rsidRPr="002F6C1D" w14:paraId="2399BAB8" w14:textId="77777777" w:rsidTr="001F2641">
        <w:trPr>
          <w:jc w:val="center"/>
          <w:ins w:id="928" w:author="Rafi Aziizi" w:date="2021-11-12T14:31:00Z"/>
        </w:trPr>
        <w:tc>
          <w:tcPr>
            <w:tcW w:w="3827" w:type="dxa"/>
            <w:vAlign w:val="center"/>
          </w:tcPr>
          <w:p w14:paraId="68491AF7" w14:textId="77777777" w:rsidR="00E02300" w:rsidRPr="0044182F" w:rsidRDefault="00E02300" w:rsidP="001F2641">
            <w:pPr>
              <w:rPr>
                <w:ins w:id="929" w:author="Rafi Aziizi" w:date="2021-11-12T14:31:00Z"/>
                <w:b/>
              </w:rPr>
            </w:pPr>
            <w:ins w:id="930"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931" w:author="Rafi Aziizi" w:date="2021-11-12T14:31:00Z"/>
              </w:rPr>
            </w:pPr>
            <w:ins w:id="932" w:author="Rafi Aziizi" w:date="2021-11-12T14:31:00Z">
              <w:r>
                <w:t>Bag.IT, Guru BK.</w:t>
              </w:r>
            </w:ins>
          </w:p>
        </w:tc>
      </w:tr>
      <w:tr w:rsidR="00E02300" w:rsidRPr="0044182F" w14:paraId="299C8542" w14:textId="77777777" w:rsidTr="001F2641">
        <w:trPr>
          <w:jc w:val="center"/>
          <w:ins w:id="933" w:author="Rafi Aziizi" w:date="2021-11-12T14:31:00Z"/>
        </w:trPr>
        <w:tc>
          <w:tcPr>
            <w:tcW w:w="3827" w:type="dxa"/>
            <w:vAlign w:val="center"/>
          </w:tcPr>
          <w:p w14:paraId="5B9CF936" w14:textId="77777777" w:rsidR="00E02300" w:rsidRPr="0044182F" w:rsidRDefault="00E02300" w:rsidP="001F2641">
            <w:pPr>
              <w:rPr>
                <w:ins w:id="934" w:author="Rafi Aziizi" w:date="2021-11-12T14:31:00Z"/>
                <w:b/>
              </w:rPr>
            </w:pPr>
            <w:ins w:id="935"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936" w:author="Rafi Aziizi" w:date="2021-11-12T14:31:00Z"/>
                <w:i/>
                <w:iCs/>
              </w:rPr>
            </w:pPr>
            <w:ins w:id="937" w:author="Rafi Aziizi" w:date="2021-11-12T14:31:00Z">
              <w:r>
                <w:rPr>
                  <w:i/>
                  <w:iCs/>
                </w:rPr>
                <w:t>Conditional</w:t>
              </w:r>
            </w:ins>
          </w:p>
        </w:tc>
      </w:tr>
      <w:tr w:rsidR="00E02300" w:rsidRPr="0044182F" w14:paraId="5D852CFF" w14:textId="77777777" w:rsidTr="001F2641">
        <w:trPr>
          <w:jc w:val="center"/>
          <w:ins w:id="938" w:author="Rafi Aziizi" w:date="2021-11-12T14:31:00Z"/>
        </w:trPr>
        <w:tc>
          <w:tcPr>
            <w:tcW w:w="3827" w:type="dxa"/>
            <w:vAlign w:val="center"/>
          </w:tcPr>
          <w:p w14:paraId="74B10E37" w14:textId="77777777" w:rsidR="00E02300" w:rsidRPr="0044182F" w:rsidRDefault="00E02300" w:rsidP="001F2641">
            <w:pPr>
              <w:rPr>
                <w:ins w:id="939" w:author="Rafi Aziizi" w:date="2021-11-12T14:31:00Z"/>
                <w:b/>
              </w:rPr>
            </w:pPr>
            <w:ins w:id="940"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941" w:author="Rafi Aziizi" w:date="2021-11-12T14:31:00Z"/>
              </w:rPr>
            </w:pPr>
            <w:ins w:id="942" w:author="Rafi Aziizi" w:date="2021-11-12T14:31:00Z">
              <w:r>
                <w:t>-</w:t>
              </w:r>
            </w:ins>
          </w:p>
        </w:tc>
      </w:tr>
      <w:tr w:rsidR="00E02300" w:rsidRPr="0081005E" w14:paraId="529CB1A5" w14:textId="77777777" w:rsidTr="001F2641">
        <w:trPr>
          <w:jc w:val="center"/>
          <w:ins w:id="943" w:author="Rafi Aziizi" w:date="2021-11-12T14:31:00Z"/>
        </w:trPr>
        <w:tc>
          <w:tcPr>
            <w:tcW w:w="3827" w:type="dxa"/>
            <w:vAlign w:val="center"/>
          </w:tcPr>
          <w:p w14:paraId="591C0BCD" w14:textId="77777777" w:rsidR="00E02300" w:rsidRPr="0044182F" w:rsidRDefault="00E02300" w:rsidP="001F2641">
            <w:pPr>
              <w:rPr>
                <w:ins w:id="944" w:author="Rafi Aziizi" w:date="2021-11-12T14:31:00Z"/>
                <w:b/>
              </w:rPr>
            </w:pPr>
            <w:ins w:id="945"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946" w:author="Rafi Aziizi" w:date="2021-11-12T14:31:00Z"/>
                <w:i/>
                <w:iCs/>
              </w:rPr>
            </w:pPr>
            <w:ins w:id="947" w:author="Rafi Aziizi" w:date="2021-11-12T14:31:00Z">
              <w:r>
                <w:t>Data siswa aktif</w:t>
              </w:r>
            </w:ins>
          </w:p>
        </w:tc>
      </w:tr>
      <w:tr w:rsidR="00E02300" w:rsidRPr="0048762E" w14:paraId="5ED0BFCA" w14:textId="77777777" w:rsidTr="001F2641">
        <w:trPr>
          <w:jc w:val="center"/>
          <w:ins w:id="948" w:author="Rafi Aziizi" w:date="2021-11-12T14:31:00Z"/>
        </w:trPr>
        <w:tc>
          <w:tcPr>
            <w:tcW w:w="3827" w:type="dxa"/>
            <w:vAlign w:val="center"/>
          </w:tcPr>
          <w:p w14:paraId="6057F828" w14:textId="77777777" w:rsidR="00E02300" w:rsidRPr="0044182F" w:rsidRDefault="00E02300" w:rsidP="001F2641">
            <w:pPr>
              <w:rPr>
                <w:ins w:id="949" w:author="Rafi Aziizi" w:date="2021-11-12T14:31:00Z"/>
                <w:b/>
              </w:rPr>
            </w:pPr>
            <w:ins w:id="950"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951" w:author="Rafi Aziizi" w:date="2021-11-12T14:31:00Z"/>
              </w:rPr>
            </w:pPr>
            <w:ins w:id="952" w:author="Rafi Aziizi" w:date="2021-11-12T14:31:00Z">
              <w:r>
                <w:t>Perubahan data siswa menjadi pasif</w:t>
              </w:r>
            </w:ins>
          </w:p>
        </w:tc>
      </w:tr>
      <w:tr w:rsidR="00E02300" w:rsidRPr="0044182F" w14:paraId="7489C51A" w14:textId="77777777" w:rsidTr="001F2641">
        <w:trPr>
          <w:jc w:val="center"/>
          <w:ins w:id="953"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954" w:author="Rafi Aziizi" w:date="2021-11-12T14:31:00Z"/>
                <w:b/>
              </w:rPr>
            </w:pPr>
            <w:ins w:id="955" w:author="Rafi Aziizi" w:date="2021-11-12T14:31:00Z">
              <w:r w:rsidRPr="0044182F">
                <w:rPr>
                  <w:b/>
                </w:rPr>
                <w:t>Main Course</w:t>
              </w:r>
            </w:ins>
          </w:p>
        </w:tc>
      </w:tr>
      <w:tr w:rsidR="00E02300" w:rsidRPr="0044182F" w14:paraId="46A3D590" w14:textId="77777777" w:rsidTr="001F2641">
        <w:trPr>
          <w:jc w:val="center"/>
          <w:ins w:id="956"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957" w:author="Rafi Aziizi" w:date="2021-11-12T14:31:00Z"/>
                <w:b/>
              </w:rPr>
            </w:pPr>
            <w:ins w:id="958"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959" w:author="Rafi Aziizi" w:date="2021-11-12T14:31:00Z"/>
                <w:b/>
              </w:rPr>
            </w:pPr>
            <w:ins w:id="960" w:author="Rafi Aziizi" w:date="2021-11-12T14:31:00Z">
              <w:r w:rsidRPr="0044182F">
                <w:rPr>
                  <w:b/>
                </w:rPr>
                <w:t>Reaksi Sistem</w:t>
              </w:r>
            </w:ins>
          </w:p>
        </w:tc>
      </w:tr>
      <w:tr w:rsidR="00E02300" w:rsidRPr="0044182F" w14:paraId="0DA27D86" w14:textId="77777777" w:rsidTr="001F2641">
        <w:trPr>
          <w:jc w:val="center"/>
          <w:ins w:id="961"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962" w:author="Rafi Aziizi" w:date="2021-11-12T14:31:00Z"/>
              </w:rPr>
            </w:pPr>
            <w:ins w:id="963"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964" w:author="Rafi Aziizi" w:date="2021-11-12T14:31:00Z"/>
              </w:rPr>
            </w:pPr>
          </w:p>
        </w:tc>
      </w:tr>
      <w:tr w:rsidR="00E02300" w:rsidRPr="0044182F" w14:paraId="1AC1A067" w14:textId="77777777" w:rsidTr="001F2641">
        <w:trPr>
          <w:jc w:val="center"/>
          <w:ins w:id="965" w:author="Rafi Aziizi" w:date="2021-11-12T14:31:00Z"/>
        </w:trPr>
        <w:tc>
          <w:tcPr>
            <w:tcW w:w="3827" w:type="dxa"/>
            <w:vAlign w:val="center"/>
          </w:tcPr>
          <w:p w14:paraId="2DB6490F" w14:textId="77777777" w:rsidR="00E02300" w:rsidRPr="0044182F" w:rsidRDefault="00E02300" w:rsidP="001F2641">
            <w:pPr>
              <w:ind w:left="510"/>
              <w:rPr>
                <w:ins w:id="966"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967" w:author="Rafi Aziizi" w:date="2021-11-12T14:31:00Z"/>
              </w:rPr>
            </w:pPr>
            <w:ins w:id="968" w:author="Rafi Aziizi" w:date="2021-11-12T14:31:00Z">
              <w:r>
                <w:t>Menampilkan seluruh data siswa</w:t>
              </w:r>
            </w:ins>
          </w:p>
        </w:tc>
      </w:tr>
      <w:tr w:rsidR="00E02300" w:rsidRPr="0044182F" w14:paraId="43BE3631" w14:textId="77777777" w:rsidTr="001F2641">
        <w:trPr>
          <w:jc w:val="center"/>
          <w:ins w:id="969"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970" w:author="Rafi Aziizi" w:date="2021-11-12T14:31:00Z"/>
              </w:rPr>
            </w:pPr>
            <w:ins w:id="971"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972" w:author="Rafi Aziizi" w:date="2021-11-12T14:31:00Z"/>
              </w:rPr>
            </w:pPr>
          </w:p>
        </w:tc>
      </w:tr>
      <w:tr w:rsidR="00E02300" w:rsidRPr="0044182F" w14:paraId="200A31FB" w14:textId="77777777" w:rsidTr="001F2641">
        <w:trPr>
          <w:jc w:val="center"/>
          <w:ins w:id="973" w:author="Rafi Aziizi" w:date="2021-11-12T14:31:00Z"/>
        </w:trPr>
        <w:tc>
          <w:tcPr>
            <w:tcW w:w="3827" w:type="dxa"/>
            <w:vAlign w:val="center"/>
          </w:tcPr>
          <w:p w14:paraId="7331C67F" w14:textId="77777777" w:rsidR="00E02300" w:rsidRDefault="00E02300" w:rsidP="001F2641">
            <w:pPr>
              <w:pStyle w:val="ListParagraph"/>
              <w:rPr>
                <w:ins w:id="974"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975" w:author="Rafi Aziizi" w:date="2021-11-12T14:31:00Z"/>
              </w:rPr>
            </w:pPr>
            <w:ins w:id="976" w:author="Rafi Aziizi" w:date="2021-11-12T14:32:00Z">
              <w:r>
                <w:t>Melakukan perubahan</w:t>
              </w:r>
            </w:ins>
            <w:ins w:id="977" w:author="Rafi Aziizi" w:date="2021-11-12T14:31:00Z">
              <w:r>
                <w:t xml:space="preserve"> data siswa </w:t>
              </w:r>
            </w:ins>
            <w:ins w:id="978" w:author="Rafi Aziizi" w:date="2021-11-12T14:32:00Z">
              <w:r w:rsidR="001F2641">
                <w:t>aktif menjadi pasif</w:t>
              </w:r>
            </w:ins>
            <w:ins w:id="979" w:author="Rafi Aziizi" w:date="2021-11-12T14:31:00Z">
              <w:r>
                <w:t xml:space="preserve"> pada </w:t>
              </w:r>
              <w:r w:rsidRPr="00C70CAF">
                <w:rPr>
                  <w:i/>
                  <w:iCs/>
                </w:rPr>
                <w:t>database</w:t>
              </w:r>
            </w:ins>
          </w:p>
        </w:tc>
      </w:tr>
      <w:tr w:rsidR="00E02300" w:rsidRPr="001B1AF9" w14:paraId="34632C92" w14:textId="77777777" w:rsidTr="001F2641">
        <w:trPr>
          <w:jc w:val="center"/>
          <w:ins w:id="980"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981" w:author="Rafi Aziizi" w:date="2021-11-12T14:31:00Z"/>
                <w:b/>
                <w:bCs/>
              </w:rPr>
            </w:pPr>
            <w:ins w:id="982" w:author="Rafi Aziizi" w:date="2021-11-12T14:31:00Z">
              <w:r w:rsidRPr="001B1AF9">
                <w:rPr>
                  <w:b/>
                  <w:bCs/>
                </w:rPr>
                <w:t>Skenario Eksepsi (Optional)</w:t>
              </w:r>
            </w:ins>
          </w:p>
        </w:tc>
      </w:tr>
      <w:tr w:rsidR="00E02300" w:rsidRPr="001B1AF9" w14:paraId="7CA1693D" w14:textId="77777777" w:rsidTr="001F2641">
        <w:trPr>
          <w:jc w:val="center"/>
          <w:ins w:id="983"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984" w:author="Rafi Aziizi" w:date="2021-11-12T14:31:00Z"/>
                <w:b/>
                <w:bCs/>
              </w:rPr>
            </w:pPr>
            <w:ins w:id="985"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986" w:author="Rafi Aziizi" w:date="2021-11-12T14:31:00Z"/>
                <w:b/>
                <w:bCs/>
              </w:rPr>
            </w:pPr>
            <w:ins w:id="987" w:author="Rafi Aziizi" w:date="2021-11-12T14:31:00Z">
              <w:r w:rsidRPr="001B1AF9">
                <w:rPr>
                  <w:b/>
                  <w:bCs/>
                </w:rPr>
                <w:t>Reaksi Sistem</w:t>
              </w:r>
            </w:ins>
          </w:p>
        </w:tc>
      </w:tr>
      <w:tr w:rsidR="00E02300" w14:paraId="3B149639" w14:textId="77777777" w:rsidTr="001F2641">
        <w:trPr>
          <w:jc w:val="center"/>
          <w:ins w:id="988" w:author="Rafi Aziizi" w:date="2021-11-12T14:31:00Z"/>
        </w:trPr>
        <w:tc>
          <w:tcPr>
            <w:tcW w:w="3827" w:type="dxa"/>
            <w:vAlign w:val="center"/>
          </w:tcPr>
          <w:p w14:paraId="574F373B" w14:textId="7C7C7286" w:rsidR="00E02300" w:rsidRDefault="00E02300" w:rsidP="001F2641">
            <w:pPr>
              <w:ind w:left="360"/>
              <w:rPr>
                <w:ins w:id="989" w:author="Rafi Aziizi" w:date="2021-11-12T14:31:00Z"/>
              </w:rPr>
            </w:pPr>
            <w:ins w:id="990" w:author="Rafi Aziizi" w:date="2021-11-12T14:31:00Z">
              <w:r>
                <w:t xml:space="preserve">3a. </w:t>
              </w:r>
            </w:ins>
            <w:ins w:id="991"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992" w:author="Rafi Aziizi" w:date="2021-11-12T14:31:00Z"/>
              </w:rPr>
            </w:pPr>
          </w:p>
        </w:tc>
      </w:tr>
      <w:tr w:rsidR="00E02300" w14:paraId="7BCEC41C" w14:textId="77777777" w:rsidTr="001F2641">
        <w:trPr>
          <w:jc w:val="center"/>
          <w:ins w:id="993" w:author="Rafi Aziizi" w:date="2021-11-12T14:31:00Z"/>
        </w:trPr>
        <w:tc>
          <w:tcPr>
            <w:tcW w:w="3827" w:type="dxa"/>
            <w:vAlign w:val="center"/>
          </w:tcPr>
          <w:p w14:paraId="1FD3EB3D" w14:textId="77777777" w:rsidR="00E02300" w:rsidRDefault="00E02300" w:rsidP="001F2641">
            <w:pPr>
              <w:pStyle w:val="ListParagraph"/>
              <w:ind w:left="450"/>
              <w:rPr>
                <w:ins w:id="994" w:author="Rafi Aziizi" w:date="2021-11-12T14:31:00Z"/>
              </w:rPr>
            </w:pPr>
          </w:p>
        </w:tc>
        <w:tc>
          <w:tcPr>
            <w:tcW w:w="3964" w:type="dxa"/>
            <w:vAlign w:val="center"/>
          </w:tcPr>
          <w:p w14:paraId="1FF45788" w14:textId="4D427F08" w:rsidR="00E02300" w:rsidRDefault="00E02300" w:rsidP="001F2641">
            <w:pPr>
              <w:spacing w:after="160"/>
              <w:ind w:left="360"/>
              <w:rPr>
                <w:ins w:id="995" w:author="Rafi Aziizi" w:date="2021-11-12T14:31:00Z"/>
              </w:rPr>
            </w:pPr>
            <w:ins w:id="996" w:author="Rafi Aziizi" w:date="2021-11-12T14:31:00Z">
              <w:r>
                <w:t>3b. Menampilkan pemberitahuan melalui notifikasi bahwa data siswa tidak memenuhi persyaratan dan gagal di</w:t>
              </w:r>
            </w:ins>
            <w:ins w:id="997" w:author="Rafi Aziizi" w:date="2021-11-12T14:33:00Z">
              <w:r w:rsidR="001F2641">
                <w:t>hapuskan</w:t>
              </w:r>
            </w:ins>
          </w:p>
        </w:tc>
      </w:tr>
    </w:tbl>
    <w:p w14:paraId="323D6A42" w14:textId="77777777" w:rsidR="00E02300" w:rsidRDefault="00E02300">
      <w:pPr>
        <w:ind w:firstLine="66"/>
        <w:rPr>
          <w:ins w:id="998" w:author="Rafi Aziizi" w:date="2021-11-12T14:19:00Z"/>
        </w:rPr>
        <w:pPrChange w:id="999" w:author="Rafi Aziizi" w:date="2021-11-12T14:22:00Z">
          <w:pPr>
            <w:ind w:firstLine="426"/>
          </w:pPr>
        </w:pPrChange>
      </w:pPr>
    </w:p>
    <w:p w14:paraId="6617FB5A" w14:textId="7531CC32" w:rsidR="0025138C" w:rsidRDefault="0025138C" w:rsidP="0025138C">
      <w:pPr>
        <w:ind w:firstLine="66"/>
        <w:rPr>
          <w:ins w:id="1000" w:author="Rafi Aziizi" w:date="2021-11-12T14:33:00Z"/>
        </w:rPr>
      </w:pPr>
      <w:ins w:id="1001" w:author="Rafi Aziizi" w:date="2021-11-12T14:19:00Z">
        <w:r>
          <w:t>c. Skenario Edit Siswa</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002" w:author="Rafi Aziizi" w:date="2021-11-12T14:33:00Z"/>
        </w:trPr>
        <w:tc>
          <w:tcPr>
            <w:tcW w:w="3827" w:type="dxa"/>
            <w:shd w:val="clear" w:color="auto" w:fill="F2EE98"/>
            <w:vAlign w:val="center"/>
          </w:tcPr>
          <w:p w14:paraId="43CFF176" w14:textId="77777777" w:rsidR="001F2641" w:rsidRPr="0044182F" w:rsidRDefault="001F2641" w:rsidP="001F2641">
            <w:pPr>
              <w:rPr>
                <w:ins w:id="1003" w:author="Rafi Aziizi" w:date="2021-11-12T14:33:00Z"/>
                <w:b/>
              </w:rPr>
            </w:pPr>
            <w:ins w:id="1004" w:author="Rafi Aziizi" w:date="2021-11-12T14:33:00Z">
              <w:r w:rsidRPr="0044182F">
                <w:rPr>
                  <w:b/>
                </w:rPr>
                <w:lastRenderedPageBreak/>
                <w:t>Name</w:t>
              </w:r>
            </w:ins>
          </w:p>
        </w:tc>
        <w:tc>
          <w:tcPr>
            <w:tcW w:w="3964" w:type="dxa"/>
            <w:shd w:val="clear" w:color="auto" w:fill="F2EE98"/>
            <w:vAlign w:val="center"/>
          </w:tcPr>
          <w:p w14:paraId="1B6F2299" w14:textId="02E1B7C6" w:rsidR="001F2641" w:rsidRPr="00A46E0B" w:rsidRDefault="001F2641" w:rsidP="001F2641">
            <w:pPr>
              <w:rPr>
                <w:ins w:id="1005" w:author="Rafi Aziizi" w:date="2021-11-12T14:33:00Z"/>
              </w:rPr>
            </w:pPr>
            <w:ins w:id="1006" w:author="Rafi Aziizi" w:date="2021-11-12T14:34:00Z">
              <w:r>
                <w:t>Edit</w:t>
              </w:r>
            </w:ins>
            <w:ins w:id="1007" w:author="Rafi Aziizi" w:date="2021-11-12T14:33:00Z">
              <w:r>
                <w:t xml:space="preserve"> Siswa</w:t>
              </w:r>
            </w:ins>
          </w:p>
        </w:tc>
      </w:tr>
      <w:tr w:rsidR="001F2641" w:rsidRPr="002F6C1D" w14:paraId="34F18DF0" w14:textId="77777777" w:rsidTr="001F2641">
        <w:trPr>
          <w:jc w:val="center"/>
          <w:ins w:id="1008" w:author="Rafi Aziizi" w:date="2021-11-12T14:33:00Z"/>
        </w:trPr>
        <w:tc>
          <w:tcPr>
            <w:tcW w:w="3827" w:type="dxa"/>
            <w:vAlign w:val="center"/>
          </w:tcPr>
          <w:p w14:paraId="356D5E2F" w14:textId="77777777" w:rsidR="001F2641" w:rsidRPr="0044182F" w:rsidRDefault="001F2641" w:rsidP="001F2641">
            <w:pPr>
              <w:rPr>
                <w:ins w:id="1009" w:author="Rafi Aziizi" w:date="2021-11-12T14:33:00Z"/>
                <w:b/>
              </w:rPr>
            </w:pPr>
            <w:ins w:id="1010" w:author="Rafi Aziizi" w:date="2021-11-12T14:33:00Z">
              <w:r w:rsidRPr="0044182F">
                <w:rPr>
                  <w:b/>
                </w:rPr>
                <w:t>ID</w:t>
              </w:r>
            </w:ins>
          </w:p>
        </w:tc>
        <w:tc>
          <w:tcPr>
            <w:tcW w:w="3964" w:type="dxa"/>
            <w:vAlign w:val="center"/>
          </w:tcPr>
          <w:p w14:paraId="3FC2F303" w14:textId="77777777" w:rsidR="001F2641" w:rsidRPr="002F6C1D" w:rsidRDefault="001F2641" w:rsidP="001F2641">
            <w:pPr>
              <w:rPr>
                <w:ins w:id="1011" w:author="Rafi Aziizi" w:date="2021-11-12T14:33:00Z"/>
              </w:rPr>
            </w:pPr>
            <w:ins w:id="1012" w:author="Rafi Aziizi" w:date="2021-11-12T14:33:00Z">
              <w:r>
                <w:t>RC12</w:t>
              </w:r>
            </w:ins>
          </w:p>
        </w:tc>
      </w:tr>
      <w:tr w:rsidR="001F2641" w:rsidRPr="000C722D" w14:paraId="27C7FF07" w14:textId="77777777" w:rsidTr="001F2641">
        <w:trPr>
          <w:jc w:val="center"/>
          <w:ins w:id="1013" w:author="Rafi Aziizi" w:date="2021-11-12T14:33:00Z"/>
        </w:trPr>
        <w:tc>
          <w:tcPr>
            <w:tcW w:w="3827" w:type="dxa"/>
            <w:vAlign w:val="center"/>
          </w:tcPr>
          <w:p w14:paraId="31DEED7B" w14:textId="77777777" w:rsidR="001F2641" w:rsidRPr="0044182F" w:rsidRDefault="001F2641" w:rsidP="001F2641">
            <w:pPr>
              <w:rPr>
                <w:ins w:id="1014" w:author="Rafi Aziizi" w:date="2021-11-12T14:33:00Z"/>
                <w:b/>
              </w:rPr>
            </w:pPr>
            <w:ins w:id="1015" w:author="Rafi Aziizi" w:date="2021-11-12T14:33:00Z">
              <w:r w:rsidRPr="0044182F">
                <w:rPr>
                  <w:b/>
                </w:rPr>
                <w:t>Description</w:t>
              </w:r>
            </w:ins>
          </w:p>
        </w:tc>
        <w:tc>
          <w:tcPr>
            <w:tcW w:w="3964" w:type="dxa"/>
          </w:tcPr>
          <w:p w14:paraId="5049517D" w14:textId="0A120098" w:rsidR="001F2641" w:rsidRPr="000C722D" w:rsidRDefault="001F2641" w:rsidP="001F2641">
            <w:pPr>
              <w:rPr>
                <w:ins w:id="1016" w:author="Rafi Aziizi" w:date="2021-11-12T14:33:00Z"/>
              </w:rPr>
            </w:pPr>
            <w:ins w:id="1017" w:author="Rafi Aziizi" w:date="2021-11-12T14:33:00Z">
              <w:r>
                <w:t>Use case ini merupakan use case generalisasi dari kelola siswa untuk me</w:t>
              </w:r>
            </w:ins>
            <w:ins w:id="1018" w:author="Rafi Aziizi" w:date="2021-11-12T14:34:00Z">
              <w:r>
                <w:t>mperbaharui</w:t>
              </w:r>
            </w:ins>
            <w:ins w:id="1019" w:author="Rafi Aziizi" w:date="2021-11-12T14:33:00Z">
              <w:r>
                <w:t xml:space="preserve"> data siswa.</w:t>
              </w:r>
            </w:ins>
          </w:p>
        </w:tc>
      </w:tr>
      <w:tr w:rsidR="001F2641" w:rsidRPr="002F6C1D" w14:paraId="2BC5CE22" w14:textId="77777777" w:rsidTr="001F2641">
        <w:trPr>
          <w:jc w:val="center"/>
          <w:ins w:id="1020" w:author="Rafi Aziizi" w:date="2021-11-12T14:33:00Z"/>
        </w:trPr>
        <w:tc>
          <w:tcPr>
            <w:tcW w:w="3827" w:type="dxa"/>
            <w:vAlign w:val="center"/>
          </w:tcPr>
          <w:p w14:paraId="3E8F887C" w14:textId="77777777" w:rsidR="001F2641" w:rsidRPr="0044182F" w:rsidRDefault="001F2641" w:rsidP="001F2641">
            <w:pPr>
              <w:rPr>
                <w:ins w:id="1021" w:author="Rafi Aziizi" w:date="2021-11-12T14:33:00Z"/>
                <w:b/>
              </w:rPr>
            </w:pPr>
            <w:ins w:id="1022"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023" w:author="Rafi Aziizi" w:date="2021-11-12T14:33:00Z"/>
              </w:rPr>
            </w:pPr>
            <w:ins w:id="1024" w:author="Rafi Aziizi" w:date="2021-11-12T14:33:00Z">
              <w:r>
                <w:t>Bag.IT, Guru BK.</w:t>
              </w:r>
            </w:ins>
          </w:p>
        </w:tc>
      </w:tr>
      <w:tr w:rsidR="001F2641" w:rsidRPr="0044182F" w14:paraId="0EF2F9DB" w14:textId="77777777" w:rsidTr="001F2641">
        <w:trPr>
          <w:jc w:val="center"/>
          <w:ins w:id="1025" w:author="Rafi Aziizi" w:date="2021-11-12T14:33:00Z"/>
        </w:trPr>
        <w:tc>
          <w:tcPr>
            <w:tcW w:w="3827" w:type="dxa"/>
            <w:vAlign w:val="center"/>
          </w:tcPr>
          <w:p w14:paraId="5E81B814" w14:textId="77777777" w:rsidR="001F2641" w:rsidRPr="0044182F" w:rsidRDefault="001F2641" w:rsidP="001F2641">
            <w:pPr>
              <w:rPr>
                <w:ins w:id="1026" w:author="Rafi Aziizi" w:date="2021-11-12T14:33:00Z"/>
                <w:b/>
              </w:rPr>
            </w:pPr>
            <w:ins w:id="1027"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028" w:author="Rafi Aziizi" w:date="2021-11-12T14:33:00Z"/>
                <w:i/>
                <w:iCs/>
              </w:rPr>
            </w:pPr>
            <w:ins w:id="1029" w:author="Rafi Aziizi" w:date="2021-11-12T14:33:00Z">
              <w:r>
                <w:rPr>
                  <w:i/>
                  <w:iCs/>
                </w:rPr>
                <w:t>Conditional</w:t>
              </w:r>
            </w:ins>
          </w:p>
        </w:tc>
      </w:tr>
      <w:tr w:rsidR="001F2641" w:rsidRPr="0044182F" w14:paraId="5EF2157B" w14:textId="77777777" w:rsidTr="001F2641">
        <w:trPr>
          <w:jc w:val="center"/>
          <w:ins w:id="1030" w:author="Rafi Aziizi" w:date="2021-11-12T14:33:00Z"/>
        </w:trPr>
        <w:tc>
          <w:tcPr>
            <w:tcW w:w="3827" w:type="dxa"/>
            <w:vAlign w:val="center"/>
          </w:tcPr>
          <w:p w14:paraId="1A6810F7" w14:textId="77777777" w:rsidR="001F2641" w:rsidRPr="0044182F" w:rsidRDefault="001F2641" w:rsidP="001F2641">
            <w:pPr>
              <w:rPr>
                <w:ins w:id="1031" w:author="Rafi Aziizi" w:date="2021-11-12T14:33:00Z"/>
                <w:b/>
              </w:rPr>
            </w:pPr>
            <w:ins w:id="1032"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033" w:author="Rafi Aziizi" w:date="2021-11-12T14:33:00Z"/>
              </w:rPr>
            </w:pPr>
            <w:ins w:id="1034" w:author="Rafi Aziizi" w:date="2021-11-12T14:33:00Z">
              <w:r>
                <w:t>-</w:t>
              </w:r>
            </w:ins>
          </w:p>
        </w:tc>
      </w:tr>
      <w:tr w:rsidR="001F2641" w:rsidRPr="0081005E" w14:paraId="709704B4" w14:textId="77777777" w:rsidTr="001F2641">
        <w:trPr>
          <w:jc w:val="center"/>
          <w:ins w:id="1035" w:author="Rafi Aziizi" w:date="2021-11-12T14:33:00Z"/>
        </w:trPr>
        <w:tc>
          <w:tcPr>
            <w:tcW w:w="3827" w:type="dxa"/>
            <w:vAlign w:val="center"/>
          </w:tcPr>
          <w:p w14:paraId="082F03D4" w14:textId="77777777" w:rsidR="001F2641" w:rsidRPr="0044182F" w:rsidRDefault="001F2641" w:rsidP="001F2641">
            <w:pPr>
              <w:rPr>
                <w:ins w:id="1036" w:author="Rafi Aziizi" w:date="2021-11-12T14:33:00Z"/>
                <w:b/>
              </w:rPr>
            </w:pPr>
            <w:ins w:id="1037"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038" w:author="Rafi Aziizi" w:date="2021-11-12T14:33:00Z"/>
                <w:i/>
                <w:iCs/>
              </w:rPr>
            </w:pPr>
            <w:ins w:id="1039" w:author="Rafi Aziizi" w:date="2021-11-12T14:33:00Z">
              <w:r>
                <w:t xml:space="preserve">Data siswa </w:t>
              </w:r>
            </w:ins>
            <w:ins w:id="1040" w:author="Rafi Aziizi" w:date="2021-11-12T14:34:00Z">
              <w:r>
                <w:t>belum diperbaharui</w:t>
              </w:r>
            </w:ins>
          </w:p>
        </w:tc>
      </w:tr>
      <w:tr w:rsidR="001F2641" w:rsidRPr="0048762E" w14:paraId="67952A2A" w14:textId="77777777" w:rsidTr="001F2641">
        <w:trPr>
          <w:jc w:val="center"/>
          <w:ins w:id="1041" w:author="Rafi Aziizi" w:date="2021-11-12T14:33:00Z"/>
        </w:trPr>
        <w:tc>
          <w:tcPr>
            <w:tcW w:w="3827" w:type="dxa"/>
            <w:vAlign w:val="center"/>
          </w:tcPr>
          <w:p w14:paraId="6C9C7263" w14:textId="77777777" w:rsidR="001F2641" w:rsidRPr="0044182F" w:rsidRDefault="001F2641" w:rsidP="001F2641">
            <w:pPr>
              <w:rPr>
                <w:ins w:id="1042" w:author="Rafi Aziizi" w:date="2021-11-12T14:33:00Z"/>
                <w:b/>
              </w:rPr>
            </w:pPr>
            <w:ins w:id="1043"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044" w:author="Rafi Aziizi" w:date="2021-11-12T14:33:00Z"/>
              </w:rPr>
            </w:pPr>
            <w:ins w:id="1045" w:author="Rafi Aziizi" w:date="2021-11-12T14:33:00Z">
              <w:r>
                <w:t>Perubahan data</w:t>
              </w:r>
            </w:ins>
            <w:ins w:id="1046" w:author="Rafi Aziizi" w:date="2021-11-12T14:34:00Z">
              <w:r>
                <w:t xml:space="preserve"> identitas</w:t>
              </w:r>
            </w:ins>
            <w:ins w:id="1047" w:author="Rafi Aziizi" w:date="2021-11-12T14:33:00Z">
              <w:r>
                <w:t xml:space="preserve"> siswa </w:t>
              </w:r>
            </w:ins>
          </w:p>
        </w:tc>
      </w:tr>
      <w:tr w:rsidR="001F2641" w:rsidRPr="0044182F" w14:paraId="14EA8181" w14:textId="77777777" w:rsidTr="001F2641">
        <w:trPr>
          <w:jc w:val="center"/>
          <w:ins w:id="1048"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049" w:author="Rafi Aziizi" w:date="2021-11-12T14:33:00Z"/>
                <w:b/>
              </w:rPr>
            </w:pPr>
            <w:ins w:id="1050" w:author="Rafi Aziizi" w:date="2021-11-12T14:33:00Z">
              <w:r w:rsidRPr="0044182F">
                <w:rPr>
                  <w:b/>
                </w:rPr>
                <w:t>Main Course</w:t>
              </w:r>
            </w:ins>
          </w:p>
        </w:tc>
      </w:tr>
      <w:tr w:rsidR="001F2641" w:rsidRPr="0044182F" w14:paraId="33FD5104" w14:textId="77777777" w:rsidTr="001F2641">
        <w:trPr>
          <w:jc w:val="center"/>
          <w:ins w:id="1051"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052" w:author="Rafi Aziizi" w:date="2021-11-12T14:33:00Z"/>
                <w:b/>
              </w:rPr>
            </w:pPr>
            <w:ins w:id="1053"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1054" w:author="Rafi Aziizi" w:date="2021-11-12T14:33:00Z"/>
                <w:b/>
              </w:rPr>
            </w:pPr>
            <w:ins w:id="1055" w:author="Rafi Aziizi" w:date="2021-11-12T14:33:00Z">
              <w:r w:rsidRPr="0044182F">
                <w:rPr>
                  <w:b/>
                </w:rPr>
                <w:t>Reaksi Sistem</w:t>
              </w:r>
            </w:ins>
          </w:p>
        </w:tc>
      </w:tr>
      <w:tr w:rsidR="001F2641" w:rsidRPr="0044182F" w14:paraId="282278D9" w14:textId="77777777" w:rsidTr="001F2641">
        <w:trPr>
          <w:jc w:val="center"/>
          <w:ins w:id="1056"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057" w:author="Rafi Aziizi" w:date="2021-11-12T14:33:00Z"/>
              </w:rPr>
            </w:pPr>
            <w:ins w:id="1058"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1059" w:author="Rafi Aziizi" w:date="2021-11-12T14:33:00Z"/>
              </w:rPr>
            </w:pPr>
          </w:p>
        </w:tc>
      </w:tr>
      <w:tr w:rsidR="001F2641" w:rsidRPr="0044182F" w14:paraId="0B50E357" w14:textId="77777777" w:rsidTr="001F2641">
        <w:trPr>
          <w:jc w:val="center"/>
          <w:ins w:id="1060" w:author="Rafi Aziizi" w:date="2021-11-12T14:33:00Z"/>
        </w:trPr>
        <w:tc>
          <w:tcPr>
            <w:tcW w:w="3827" w:type="dxa"/>
            <w:vAlign w:val="center"/>
          </w:tcPr>
          <w:p w14:paraId="4D82EC1B" w14:textId="77777777" w:rsidR="001F2641" w:rsidRPr="0044182F" w:rsidRDefault="001F2641" w:rsidP="001F2641">
            <w:pPr>
              <w:ind w:left="510"/>
              <w:rPr>
                <w:ins w:id="1061"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062" w:author="Rafi Aziizi" w:date="2021-11-12T14:33:00Z"/>
              </w:rPr>
            </w:pPr>
            <w:ins w:id="1063" w:author="Rafi Aziizi" w:date="2021-11-12T14:33:00Z">
              <w:r>
                <w:t>Menampilkan seluruh data siswa</w:t>
              </w:r>
            </w:ins>
          </w:p>
        </w:tc>
      </w:tr>
      <w:tr w:rsidR="001F2641" w:rsidRPr="0044182F" w14:paraId="4155C86E" w14:textId="77777777" w:rsidTr="001F2641">
        <w:trPr>
          <w:jc w:val="center"/>
          <w:ins w:id="1064"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065" w:author="Rafi Aziizi" w:date="2021-11-12T14:33:00Z"/>
              </w:rPr>
            </w:pPr>
            <w:ins w:id="1066" w:author="Rafi Aziizi" w:date="2021-11-12T14:33:00Z">
              <w:r>
                <w:t>Men</w:t>
              </w:r>
            </w:ins>
            <w:ins w:id="1067" w:author="Rafi Aziizi" w:date="2021-11-12T14:34:00Z">
              <w:r>
                <w:t>ekan tombol “</w:t>
              </w:r>
            </w:ins>
            <w:ins w:id="1068" w:author="Rafi Aziizi" w:date="2021-11-12T14:39:00Z">
              <w:r>
                <w:t>P</w:t>
              </w:r>
            </w:ins>
            <w:ins w:id="1069" w:author="Rafi Aziizi" w:date="2021-11-12T14:34:00Z">
              <w:r>
                <w:t xml:space="preserve">rofile </w:t>
              </w:r>
            </w:ins>
            <w:ins w:id="1070" w:author="Rafi Aziizi" w:date="2021-11-12T14:39:00Z">
              <w:r>
                <w:t>S</w:t>
              </w:r>
            </w:ins>
            <w:ins w:id="1071" w:author="Rafi Aziizi" w:date="2021-11-12T14:34:00Z">
              <w:r>
                <w:t>iswa”</w:t>
              </w:r>
            </w:ins>
          </w:p>
        </w:tc>
        <w:tc>
          <w:tcPr>
            <w:tcW w:w="3964" w:type="dxa"/>
            <w:vAlign w:val="center"/>
          </w:tcPr>
          <w:p w14:paraId="3E684617" w14:textId="77777777" w:rsidR="001F2641" w:rsidRDefault="001F2641" w:rsidP="001F2641">
            <w:pPr>
              <w:spacing w:after="160"/>
              <w:ind w:left="511"/>
              <w:rPr>
                <w:ins w:id="1072" w:author="Rafi Aziizi" w:date="2021-11-12T14:33:00Z"/>
              </w:rPr>
            </w:pPr>
          </w:p>
        </w:tc>
      </w:tr>
      <w:tr w:rsidR="001F2641" w:rsidRPr="0044182F" w14:paraId="582A751A" w14:textId="77777777" w:rsidTr="001F2641">
        <w:trPr>
          <w:jc w:val="center"/>
          <w:ins w:id="1073" w:author="Rafi Aziizi" w:date="2021-11-12T14:33:00Z"/>
        </w:trPr>
        <w:tc>
          <w:tcPr>
            <w:tcW w:w="3827" w:type="dxa"/>
            <w:vAlign w:val="center"/>
          </w:tcPr>
          <w:p w14:paraId="12F70944" w14:textId="77777777" w:rsidR="001F2641" w:rsidRDefault="001F2641" w:rsidP="001F2641">
            <w:pPr>
              <w:pStyle w:val="ListParagraph"/>
              <w:rPr>
                <w:ins w:id="1074"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075" w:author="Rafi Aziizi" w:date="2021-11-12T14:33:00Z"/>
              </w:rPr>
            </w:pPr>
            <w:ins w:id="1076" w:author="Rafi Aziizi" w:date="2021-11-12T14:34:00Z">
              <w:r>
                <w:t>Menampilkan data identitas siswa secara</w:t>
              </w:r>
            </w:ins>
            <w:ins w:id="1077" w:author="Rafi Aziizi" w:date="2021-11-12T14:35:00Z">
              <w:r>
                <w:t xml:space="preserve"> keseluruhan</w:t>
              </w:r>
            </w:ins>
          </w:p>
        </w:tc>
      </w:tr>
      <w:tr w:rsidR="001F2641" w:rsidRPr="0044182F" w14:paraId="200E698A" w14:textId="77777777" w:rsidTr="001F2641">
        <w:trPr>
          <w:jc w:val="center"/>
          <w:ins w:id="1078" w:author="Rafi Aziizi" w:date="2021-11-12T14:35:00Z"/>
        </w:trPr>
        <w:tc>
          <w:tcPr>
            <w:tcW w:w="3827" w:type="dxa"/>
            <w:vAlign w:val="center"/>
          </w:tcPr>
          <w:p w14:paraId="01433B8D" w14:textId="51FDAA51" w:rsidR="001F2641" w:rsidRDefault="001F2641">
            <w:pPr>
              <w:pStyle w:val="ListParagraph"/>
              <w:numPr>
                <w:ilvl w:val="0"/>
                <w:numId w:val="79"/>
              </w:numPr>
              <w:rPr>
                <w:ins w:id="1079" w:author="Rafi Aziizi" w:date="2021-11-12T14:35:00Z"/>
              </w:rPr>
              <w:pPrChange w:id="1080" w:author="Rafi Aziizi" w:date="2021-11-12T14:35:00Z">
                <w:pPr>
                  <w:pStyle w:val="ListParagraph"/>
                </w:pPr>
              </w:pPrChange>
            </w:pPr>
            <w:ins w:id="1081" w:author="Rafi Aziizi" w:date="2021-11-12T14:35:00Z">
              <w:r>
                <w:t>Melakukan perubahan data siswa</w:t>
              </w:r>
            </w:ins>
          </w:p>
        </w:tc>
        <w:tc>
          <w:tcPr>
            <w:tcW w:w="3964" w:type="dxa"/>
            <w:vAlign w:val="center"/>
          </w:tcPr>
          <w:p w14:paraId="0B503BAF" w14:textId="77777777" w:rsidR="001F2641" w:rsidRDefault="001F2641">
            <w:pPr>
              <w:spacing w:after="160"/>
              <w:rPr>
                <w:ins w:id="1082" w:author="Rafi Aziizi" w:date="2021-11-12T14:35:00Z"/>
              </w:rPr>
              <w:pPrChange w:id="1083"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084" w:author="Rafi Aziizi" w:date="2021-11-12T14:35:00Z"/>
        </w:trPr>
        <w:tc>
          <w:tcPr>
            <w:tcW w:w="3827" w:type="dxa"/>
            <w:vAlign w:val="center"/>
          </w:tcPr>
          <w:p w14:paraId="74E3768C" w14:textId="77777777" w:rsidR="001F2641" w:rsidRDefault="001F2641">
            <w:pPr>
              <w:rPr>
                <w:ins w:id="1085" w:author="Rafi Aziizi" w:date="2021-11-12T14:35:00Z"/>
              </w:rPr>
              <w:pPrChange w:id="1086"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087" w:author="Rafi Aziizi" w:date="2021-11-12T14:35:00Z"/>
              </w:rPr>
              <w:pPrChange w:id="1088" w:author="Rafi Aziizi" w:date="2021-11-12T14:35:00Z">
                <w:pPr>
                  <w:spacing w:after="160"/>
                </w:pPr>
              </w:pPrChange>
            </w:pPr>
            <w:ins w:id="1089" w:author="Rafi Aziizi" w:date="2021-11-12T14:35:00Z">
              <w:r>
                <w:t xml:space="preserve">Menyimpan data </w:t>
              </w:r>
            </w:ins>
            <w:ins w:id="1090" w:author="Rafi Aziizi" w:date="2021-11-12T14:36:00Z">
              <w:r>
                <w:t>siswa terbaru</w:t>
              </w:r>
            </w:ins>
            <w:ins w:id="1091" w:author="Rafi Aziizi" w:date="2021-11-12T14:35:00Z">
              <w:r>
                <w:t xml:space="preserve"> pada </w:t>
              </w:r>
              <w:r w:rsidRPr="001F2641">
                <w:rPr>
                  <w:i/>
                  <w:iCs/>
                  <w:rPrChange w:id="1092" w:author="Rafi Aziizi" w:date="2021-11-12T14:35:00Z">
                    <w:rPr/>
                  </w:rPrChange>
                </w:rPr>
                <w:t>database</w:t>
              </w:r>
            </w:ins>
          </w:p>
        </w:tc>
      </w:tr>
      <w:tr w:rsidR="001F2641" w:rsidRPr="001B1AF9" w14:paraId="4A57B584" w14:textId="77777777" w:rsidTr="001F2641">
        <w:trPr>
          <w:jc w:val="center"/>
          <w:ins w:id="1093"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094" w:author="Rafi Aziizi" w:date="2021-11-12T14:33:00Z"/>
                <w:b/>
                <w:bCs/>
              </w:rPr>
            </w:pPr>
            <w:ins w:id="1095" w:author="Rafi Aziizi" w:date="2021-11-12T14:33:00Z">
              <w:r w:rsidRPr="001B1AF9">
                <w:rPr>
                  <w:b/>
                  <w:bCs/>
                </w:rPr>
                <w:t>Skenario Eksepsi (Optional)</w:t>
              </w:r>
            </w:ins>
          </w:p>
        </w:tc>
      </w:tr>
      <w:tr w:rsidR="001F2641" w:rsidRPr="001B1AF9" w14:paraId="38639B75" w14:textId="77777777" w:rsidTr="001F2641">
        <w:trPr>
          <w:jc w:val="center"/>
          <w:ins w:id="1096"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097" w:author="Rafi Aziizi" w:date="2021-11-12T14:33:00Z"/>
                <w:b/>
                <w:bCs/>
              </w:rPr>
            </w:pPr>
            <w:ins w:id="1098"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099" w:author="Rafi Aziizi" w:date="2021-11-12T14:33:00Z"/>
                <w:b/>
                <w:bCs/>
              </w:rPr>
            </w:pPr>
            <w:ins w:id="1100" w:author="Rafi Aziizi" w:date="2021-11-12T14:33:00Z">
              <w:r w:rsidRPr="001B1AF9">
                <w:rPr>
                  <w:b/>
                  <w:bCs/>
                </w:rPr>
                <w:t>Reaksi Sistem</w:t>
              </w:r>
            </w:ins>
          </w:p>
        </w:tc>
      </w:tr>
      <w:tr w:rsidR="001F2641" w14:paraId="2F8996C0" w14:textId="77777777" w:rsidTr="001F2641">
        <w:trPr>
          <w:jc w:val="center"/>
          <w:ins w:id="1101" w:author="Rafi Aziizi" w:date="2021-11-12T14:33:00Z"/>
        </w:trPr>
        <w:tc>
          <w:tcPr>
            <w:tcW w:w="3827" w:type="dxa"/>
            <w:vAlign w:val="center"/>
          </w:tcPr>
          <w:p w14:paraId="604FB17E" w14:textId="715AEE17" w:rsidR="001F2641" w:rsidRDefault="001F2641" w:rsidP="001F2641">
            <w:pPr>
              <w:ind w:left="360"/>
              <w:rPr>
                <w:ins w:id="1102" w:author="Rafi Aziizi" w:date="2021-11-12T14:33:00Z"/>
              </w:rPr>
            </w:pPr>
            <w:ins w:id="1103" w:author="Rafi Aziizi" w:date="2021-11-12T14:36:00Z">
              <w:r>
                <w:t>5</w:t>
              </w:r>
            </w:ins>
            <w:ins w:id="1104" w:author="Rafi Aziizi" w:date="2021-11-12T14:33:00Z">
              <w:r>
                <w:t xml:space="preserve">a. Tidak memasukan secara benar data siswa yang akan </w:t>
              </w:r>
            </w:ins>
            <w:ins w:id="1105"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1106" w:author="Rafi Aziizi" w:date="2021-11-12T14:33:00Z"/>
              </w:rPr>
            </w:pPr>
          </w:p>
        </w:tc>
      </w:tr>
      <w:tr w:rsidR="001F2641" w14:paraId="6E42B32D" w14:textId="77777777" w:rsidTr="001F2641">
        <w:trPr>
          <w:jc w:val="center"/>
          <w:ins w:id="1107" w:author="Rafi Aziizi" w:date="2021-11-12T14:33:00Z"/>
        </w:trPr>
        <w:tc>
          <w:tcPr>
            <w:tcW w:w="3827" w:type="dxa"/>
            <w:vAlign w:val="center"/>
          </w:tcPr>
          <w:p w14:paraId="4C6912CD" w14:textId="77777777" w:rsidR="001F2641" w:rsidRDefault="001F2641" w:rsidP="001F2641">
            <w:pPr>
              <w:pStyle w:val="ListParagraph"/>
              <w:ind w:left="450"/>
              <w:rPr>
                <w:ins w:id="1108" w:author="Rafi Aziizi" w:date="2021-11-12T14:33:00Z"/>
              </w:rPr>
            </w:pPr>
          </w:p>
        </w:tc>
        <w:tc>
          <w:tcPr>
            <w:tcW w:w="3964" w:type="dxa"/>
            <w:vAlign w:val="center"/>
          </w:tcPr>
          <w:p w14:paraId="76030E26" w14:textId="04EC542B" w:rsidR="001F2641" w:rsidRDefault="001F2641" w:rsidP="001F2641">
            <w:pPr>
              <w:spacing w:after="160"/>
              <w:ind w:left="360"/>
              <w:rPr>
                <w:ins w:id="1109" w:author="Rafi Aziizi" w:date="2021-11-12T14:33:00Z"/>
              </w:rPr>
            </w:pPr>
            <w:ins w:id="1110" w:author="Rafi Aziizi" w:date="2021-11-12T14:33:00Z">
              <w:r>
                <w:t xml:space="preserve">3b. Menampilkan pemberitahuan melalui notifikasi bahwa data siswa tidak memenuhi persyaratan dan gagal </w:t>
              </w:r>
            </w:ins>
            <w:ins w:id="1111" w:author="Rafi Aziizi" w:date="2021-11-12T14:36:00Z">
              <w:r>
                <w:t>diperbaharui</w:t>
              </w:r>
            </w:ins>
          </w:p>
        </w:tc>
      </w:tr>
    </w:tbl>
    <w:p w14:paraId="12738AC9" w14:textId="77777777" w:rsidR="001F2641" w:rsidRDefault="001F2641">
      <w:pPr>
        <w:ind w:firstLine="66"/>
        <w:rPr>
          <w:ins w:id="1112" w:author="Rafi Aziizi" w:date="2021-11-12T14:19:00Z"/>
        </w:rPr>
        <w:pPrChange w:id="1113" w:author="Rafi Aziizi" w:date="2021-11-12T14:22:00Z">
          <w:pPr>
            <w:ind w:firstLine="426"/>
          </w:pPr>
        </w:pPrChange>
      </w:pPr>
    </w:p>
    <w:p w14:paraId="7F2AAC80" w14:textId="41DFE771" w:rsidR="0025138C" w:rsidRDefault="0025138C">
      <w:pPr>
        <w:ind w:firstLine="66"/>
        <w:pPrChange w:id="1114" w:author="Rafi Aziizi" w:date="2021-11-12T14:22:00Z">
          <w:pPr>
            <w:pStyle w:val="ListParagraph"/>
            <w:numPr>
              <w:numId w:val="25"/>
            </w:numPr>
            <w:ind w:left="426" w:hanging="360"/>
          </w:pPr>
        </w:pPrChange>
      </w:pPr>
      <w:ins w:id="1115" w:author="Rafi Aziizi" w:date="2021-11-12T14:19:00Z">
        <w:r>
          <w:t>d. Skenario Lihat Siswa</w:t>
        </w:r>
      </w:ins>
    </w:p>
    <w:p w14:paraId="77C76E3A" w14:textId="0CF70981" w:rsidR="00117601" w:rsidRDefault="00117601" w:rsidP="005B790F">
      <w:pPr>
        <w:pStyle w:val="Caption"/>
        <w:keepNext/>
        <w:jc w:val="center"/>
      </w:pPr>
      <w:bookmarkStart w:id="1116"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r w:rsidRPr="002E4F11">
        <w:t>Skenario Use Case Kelola Siswa</w:t>
      </w:r>
      <w:bookmarkEnd w:id="111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117" w:author="Rafi Aziizi" w:date="2021-11-12T14:21:00Z">
              <w:r w:rsidDel="0025138C">
                <w:delText>Kelola Siswa</w:delText>
              </w:r>
            </w:del>
            <w:ins w:id="1118"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1119" w:author="Rafi Aziizi" w:date="2021-11-12T14:21:00Z">
              <w:r w:rsidR="0025138C">
                <w:t xml:space="preserve">kelola siswa untuk </w:t>
              </w:r>
            </w:ins>
            <w:del w:id="1120" w:author="Rafi Aziizi" w:date="2021-11-12T14:20:00Z">
              <w:r w:rsidDel="0025138C">
                <w:delText xml:space="preserve">menambah, </w:delText>
              </w:r>
            </w:del>
            <w:r w:rsidR="000D36D4">
              <w:t>melihat</w:t>
            </w:r>
            <w:del w:id="1121"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122" w:author="Rafi Aziizi" w:date="2021-11-12T14:22:00Z">
              <w:r w:rsidDel="0025138C">
                <w:delText>Data tetap pada kondisi biasa</w:delText>
              </w:r>
            </w:del>
            <w:ins w:id="1123"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124" w:author="Rafi Aziizi" w:date="2021-11-12T14:22:00Z">
              <w:r w:rsidDel="0025138C">
                <w:delText>Data telah dikelola atau diedit</w:delText>
              </w:r>
            </w:del>
            <w:ins w:id="1125"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126" w:author="Rafi Aziizi" w:date="2021-11-12T14:40:00Z">
                <w:pPr>
                  <w:numPr>
                    <w:numId w:val="79"/>
                  </w:numPr>
                  <w:spacing w:after="160"/>
                  <w:ind w:left="720" w:hanging="360"/>
                </w:pPr>
              </w:pPrChange>
            </w:pPr>
            <w:ins w:id="1127" w:author="Rafi Aziizi" w:date="2021-11-12T10:46:00Z">
              <w:r>
                <w:t xml:space="preserve">Memasuki </w:t>
              </w:r>
            </w:ins>
            <w:del w:id="1128"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129"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130" w:author="Rafi Aziizi" w:date="2021-11-12T14:24:00Z">
              <w:r>
                <w:t>2</w:t>
              </w:r>
            </w:ins>
            <w:del w:id="1131" w:author="Rafi Aziizi" w:date="2021-11-12T14:23:00Z">
              <w:r w:rsidR="000D36D4" w:rsidDel="00E02300">
                <w:delText>3</w:delText>
              </w:r>
            </w:del>
            <w:r w:rsidR="000D36D4">
              <w:t xml:space="preserve">a. </w:t>
            </w:r>
            <w:del w:id="1132"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1133" w:author="Rafi Aziizi" w:date="2021-11-12T14:24:00Z">
              <w:r>
                <w:t>Memasukan data siswa yang tidak ada didalam sistem</w:t>
              </w:r>
            </w:ins>
            <w:del w:id="1134"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135" w:author="Rafi Aziizi" w:date="2021-11-12T14:24:00Z">
              <w:r>
                <w:t>2</w:t>
              </w:r>
            </w:ins>
            <w:del w:id="1136"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1137" w:author="Rafi Aziizi" w:date="2021-11-12T14:25:00Z">
              <w:r w:rsidR="000D36D4" w:rsidDel="00E02300">
                <w:delText xml:space="preserve">terdapat kendala </w:delText>
              </w:r>
            </w:del>
            <w:ins w:id="1138" w:author="Rafi Aziizi" w:date="2021-11-12T14:24:00Z">
              <w:r>
                <w:t>data siswa tidak ditemukan</w:t>
              </w:r>
            </w:ins>
            <w:del w:id="1139"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140" w:author="Rafi Aziizi" w:date="2021-11-12T14:37:00Z"/>
        </w:rPr>
      </w:pPr>
      <w:r>
        <w:t>Skenario Kelola Guru</w:t>
      </w:r>
    </w:p>
    <w:p w14:paraId="497DB10E" w14:textId="7941C04C" w:rsidR="001F2641" w:rsidRDefault="001F2641">
      <w:pPr>
        <w:ind w:firstLine="426"/>
        <w:rPr>
          <w:ins w:id="1141" w:author="Rafi Aziizi" w:date="2021-11-12T14:36:00Z"/>
        </w:rPr>
        <w:pPrChange w:id="1142" w:author="Rafi Aziizi" w:date="2021-11-12T14:38:00Z">
          <w:pPr>
            <w:pStyle w:val="ListParagraph"/>
            <w:numPr>
              <w:numId w:val="25"/>
            </w:numPr>
            <w:ind w:left="426" w:hanging="360"/>
          </w:pPr>
        </w:pPrChange>
      </w:pPr>
      <w:ins w:id="1143" w:author="Rafi Aziizi" w:date="2021-11-12T14:38:00Z">
        <w:r>
          <w:t>Pada skenario kelola guru terdapat 4 generalisasi data yaitu tambah guru, hapus guru, edit guru dan lihat guru. Hal tersebut dijelaskan pada poin-poin dibawah ini :</w:t>
        </w:r>
      </w:ins>
    </w:p>
    <w:p w14:paraId="4D84E533" w14:textId="552E2491" w:rsidR="001F2641" w:rsidRDefault="001F2641" w:rsidP="001F2641">
      <w:pPr>
        <w:ind w:left="66"/>
        <w:rPr>
          <w:ins w:id="1144" w:author="Rafi Aziizi" w:date="2021-11-12T14:41:00Z"/>
        </w:rPr>
      </w:pPr>
      <w:ins w:id="1145" w:author="Rafi Aziizi" w:date="2021-11-12T14:36:00Z">
        <w:r>
          <w:t xml:space="preserve">a. </w:t>
        </w:r>
      </w:ins>
      <w:ins w:id="1146" w:author="Rafi Aziizi" w:date="2021-11-12T14:45:00Z">
        <w:r w:rsidR="00522ADB">
          <w:t xml:space="preserve">Skenario </w:t>
        </w:r>
      </w:ins>
      <w:ins w:id="1147" w:author="Rafi Aziizi" w:date="2021-11-12T14:36:00Z">
        <w:r>
          <w:t>Tambah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148" w:author="Rafi Aziizi" w:date="2021-11-12T14:41:00Z"/>
        </w:trPr>
        <w:tc>
          <w:tcPr>
            <w:tcW w:w="3827" w:type="dxa"/>
            <w:shd w:val="clear" w:color="auto" w:fill="F2EE98"/>
            <w:vAlign w:val="center"/>
          </w:tcPr>
          <w:p w14:paraId="7410EB51" w14:textId="77777777" w:rsidR="001F2641" w:rsidRPr="0044182F" w:rsidRDefault="001F2641" w:rsidP="001F2641">
            <w:pPr>
              <w:rPr>
                <w:ins w:id="1149" w:author="Rafi Aziizi" w:date="2021-11-12T14:41:00Z"/>
                <w:b/>
              </w:rPr>
            </w:pPr>
            <w:ins w:id="1150"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151" w:author="Rafi Aziizi" w:date="2021-11-12T14:41:00Z"/>
              </w:rPr>
            </w:pPr>
            <w:ins w:id="1152" w:author="Rafi Aziizi" w:date="2021-11-12T14:41:00Z">
              <w:r>
                <w:t xml:space="preserve">Tambah </w:t>
              </w:r>
            </w:ins>
            <w:ins w:id="1153" w:author="Rafi Aziizi" w:date="2021-11-12T14:42:00Z">
              <w:r>
                <w:t>Guru</w:t>
              </w:r>
            </w:ins>
          </w:p>
        </w:tc>
      </w:tr>
      <w:tr w:rsidR="001F2641" w:rsidRPr="002F6C1D" w14:paraId="0C2FE592" w14:textId="77777777" w:rsidTr="001F2641">
        <w:trPr>
          <w:jc w:val="center"/>
          <w:ins w:id="1154" w:author="Rafi Aziizi" w:date="2021-11-12T14:41:00Z"/>
        </w:trPr>
        <w:tc>
          <w:tcPr>
            <w:tcW w:w="3827" w:type="dxa"/>
            <w:vAlign w:val="center"/>
          </w:tcPr>
          <w:p w14:paraId="1F30E74F" w14:textId="77777777" w:rsidR="001F2641" w:rsidRPr="0044182F" w:rsidRDefault="001F2641" w:rsidP="001F2641">
            <w:pPr>
              <w:rPr>
                <w:ins w:id="1155" w:author="Rafi Aziizi" w:date="2021-11-12T14:41:00Z"/>
                <w:b/>
              </w:rPr>
            </w:pPr>
            <w:ins w:id="1156" w:author="Rafi Aziizi" w:date="2021-11-12T14:41:00Z">
              <w:r w:rsidRPr="0044182F">
                <w:rPr>
                  <w:b/>
                </w:rPr>
                <w:t>ID</w:t>
              </w:r>
            </w:ins>
          </w:p>
        </w:tc>
        <w:tc>
          <w:tcPr>
            <w:tcW w:w="3964" w:type="dxa"/>
            <w:vAlign w:val="center"/>
          </w:tcPr>
          <w:p w14:paraId="32268E5A" w14:textId="352DA1E2" w:rsidR="001F2641" w:rsidRPr="002F6C1D" w:rsidRDefault="001F2641" w:rsidP="001F2641">
            <w:pPr>
              <w:rPr>
                <w:ins w:id="1157" w:author="Rafi Aziizi" w:date="2021-11-12T14:41:00Z"/>
              </w:rPr>
            </w:pPr>
            <w:ins w:id="1158" w:author="Rafi Aziizi" w:date="2021-11-12T14:41:00Z">
              <w:r>
                <w:t>RC1</w:t>
              </w:r>
            </w:ins>
            <w:ins w:id="1159" w:author="Rafi Aziizi" w:date="2021-11-12T14:42:00Z">
              <w:r>
                <w:t>3</w:t>
              </w:r>
            </w:ins>
          </w:p>
        </w:tc>
      </w:tr>
      <w:tr w:rsidR="001F2641" w:rsidRPr="000C722D" w14:paraId="3219BF6B" w14:textId="77777777" w:rsidTr="001F2641">
        <w:trPr>
          <w:jc w:val="center"/>
          <w:ins w:id="1160" w:author="Rafi Aziizi" w:date="2021-11-12T14:41:00Z"/>
        </w:trPr>
        <w:tc>
          <w:tcPr>
            <w:tcW w:w="3827" w:type="dxa"/>
            <w:vAlign w:val="center"/>
          </w:tcPr>
          <w:p w14:paraId="2486C178" w14:textId="77777777" w:rsidR="001F2641" w:rsidRPr="0044182F" w:rsidRDefault="001F2641" w:rsidP="001F2641">
            <w:pPr>
              <w:rPr>
                <w:ins w:id="1161" w:author="Rafi Aziizi" w:date="2021-11-12T14:41:00Z"/>
                <w:b/>
              </w:rPr>
            </w:pPr>
            <w:ins w:id="1162" w:author="Rafi Aziizi" w:date="2021-11-12T14:41:00Z">
              <w:r w:rsidRPr="0044182F">
                <w:rPr>
                  <w:b/>
                </w:rPr>
                <w:t>Description</w:t>
              </w:r>
            </w:ins>
          </w:p>
        </w:tc>
        <w:tc>
          <w:tcPr>
            <w:tcW w:w="3964" w:type="dxa"/>
          </w:tcPr>
          <w:p w14:paraId="60B8F19B" w14:textId="0A37A3A5" w:rsidR="001F2641" w:rsidRPr="000C722D" w:rsidRDefault="001F2641" w:rsidP="001F2641">
            <w:pPr>
              <w:rPr>
                <w:ins w:id="1163" w:author="Rafi Aziizi" w:date="2021-11-12T14:41:00Z"/>
              </w:rPr>
            </w:pPr>
            <w:ins w:id="1164" w:author="Rafi Aziizi" w:date="2021-11-12T14:41:00Z">
              <w:r>
                <w:t xml:space="preserve">Use case ini merupakan use case generalisasi dari kelola </w:t>
              </w:r>
            </w:ins>
            <w:ins w:id="1165" w:author="Rafi Aziizi" w:date="2021-11-12T14:44:00Z">
              <w:r w:rsidR="00522ADB">
                <w:t>guru</w:t>
              </w:r>
            </w:ins>
            <w:ins w:id="1166" w:author="Rafi Aziizi" w:date="2021-11-12T14:41:00Z">
              <w:r>
                <w:t xml:space="preserve"> untuk menambah data </w:t>
              </w:r>
            </w:ins>
            <w:ins w:id="1167" w:author="Rafi Aziizi" w:date="2021-11-12T14:42:00Z">
              <w:r>
                <w:t>guru</w:t>
              </w:r>
            </w:ins>
            <w:ins w:id="1168" w:author="Rafi Aziizi" w:date="2021-11-12T14:41:00Z">
              <w:r>
                <w:t>.</w:t>
              </w:r>
            </w:ins>
          </w:p>
        </w:tc>
      </w:tr>
      <w:tr w:rsidR="001F2641" w:rsidRPr="002F6C1D" w14:paraId="2553A343" w14:textId="77777777" w:rsidTr="001F2641">
        <w:trPr>
          <w:jc w:val="center"/>
          <w:ins w:id="1169" w:author="Rafi Aziizi" w:date="2021-11-12T14:41:00Z"/>
        </w:trPr>
        <w:tc>
          <w:tcPr>
            <w:tcW w:w="3827" w:type="dxa"/>
            <w:vAlign w:val="center"/>
          </w:tcPr>
          <w:p w14:paraId="20D14C3B" w14:textId="77777777" w:rsidR="001F2641" w:rsidRPr="0044182F" w:rsidRDefault="001F2641" w:rsidP="001F2641">
            <w:pPr>
              <w:rPr>
                <w:ins w:id="1170" w:author="Rafi Aziizi" w:date="2021-11-12T14:41:00Z"/>
                <w:b/>
              </w:rPr>
            </w:pPr>
            <w:ins w:id="1171"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172" w:author="Rafi Aziizi" w:date="2021-11-12T14:41:00Z"/>
              </w:rPr>
            </w:pPr>
            <w:ins w:id="1173" w:author="Rafi Aziizi" w:date="2021-11-12T14:41:00Z">
              <w:r>
                <w:t>Bag.IT, Guru BK.</w:t>
              </w:r>
            </w:ins>
          </w:p>
        </w:tc>
      </w:tr>
      <w:tr w:rsidR="001F2641" w:rsidRPr="0044182F" w14:paraId="20BFE35C" w14:textId="77777777" w:rsidTr="001F2641">
        <w:trPr>
          <w:jc w:val="center"/>
          <w:ins w:id="1174" w:author="Rafi Aziizi" w:date="2021-11-12T14:41:00Z"/>
        </w:trPr>
        <w:tc>
          <w:tcPr>
            <w:tcW w:w="3827" w:type="dxa"/>
            <w:vAlign w:val="center"/>
          </w:tcPr>
          <w:p w14:paraId="14AB09CC" w14:textId="77777777" w:rsidR="001F2641" w:rsidRPr="0044182F" w:rsidRDefault="001F2641" w:rsidP="001F2641">
            <w:pPr>
              <w:rPr>
                <w:ins w:id="1175" w:author="Rafi Aziizi" w:date="2021-11-12T14:41:00Z"/>
                <w:b/>
              </w:rPr>
            </w:pPr>
            <w:ins w:id="1176"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177" w:author="Rafi Aziizi" w:date="2021-11-12T14:41:00Z"/>
                <w:i/>
                <w:iCs/>
              </w:rPr>
            </w:pPr>
            <w:ins w:id="1178" w:author="Rafi Aziizi" w:date="2021-11-12T14:41:00Z">
              <w:r>
                <w:rPr>
                  <w:i/>
                  <w:iCs/>
                </w:rPr>
                <w:t>Conditional</w:t>
              </w:r>
            </w:ins>
          </w:p>
        </w:tc>
      </w:tr>
      <w:tr w:rsidR="001F2641" w:rsidRPr="0044182F" w14:paraId="340A808F" w14:textId="77777777" w:rsidTr="001F2641">
        <w:trPr>
          <w:jc w:val="center"/>
          <w:ins w:id="1179" w:author="Rafi Aziizi" w:date="2021-11-12T14:41:00Z"/>
        </w:trPr>
        <w:tc>
          <w:tcPr>
            <w:tcW w:w="3827" w:type="dxa"/>
            <w:vAlign w:val="center"/>
          </w:tcPr>
          <w:p w14:paraId="7C820474" w14:textId="77777777" w:rsidR="001F2641" w:rsidRPr="0044182F" w:rsidRDefault="001F2641" w:rsidP="001F2641">
            <w:pPr>
              <w:rPr>
                <w:ins w:id="1180" w:author="Rafi Aziizi" w:date="2021-11-12T14:41:00Z"/>
                <w:b/>
              </w:rPr>
            </w:pPr>
            <w:ins w:id="1181"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182" w:author="Rafi Aziizi" w:date="2021-11-12T14:41:00Z"/>
              </w:rPr>
            </w:pPr>
            <w:ins w:id="1183" w:author="Rafi Aziizi" w:date="2021-11-12T14:41:00Z">
              <w:r>
                <w:t>-</w:t>
              </w:r>
            </w:ins>
          </w:p>
        </w:tc>
      </w:tr>
      <w:tr w:rsidR="001F2641" w:rsidRPr="0081005E" w14:paraId="7BC706B3" w14:textId="77777777" w:rsidTr="001F2641">
        <w:trPr>
          <w:jc w:val="center"/>
          <w:ins w:id="1184" w:author="Rafi Aziizi" w:date="2021-11-12T14:41:00Z"/>
        </w:trPr>
        <w:tc>
          <w:tcPr>
            <w:tcW w:w="3827" w:type="dxa"/>
            <w:vAlign w:val="center"/>
          </w:tcPr>
          <w:p w14:paraId="11F2B9EE" w14:textId="77777777" w:rsidR="001F2641" w:rsidRPr="0044182F" w:rsidRDefault="001F2641" w:rsidP="001F2641">
            <w:pPr>
              <w:rPr>
                <w:ins w:id="1185" w:author="Rafi Aziizi" w:date="2021-11-12T14:41:00Z"/>
                <w:b/>
              </w:rPr>
            </w:pPr>
            <w:ins w:id="1186"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187" w:author="Rafi Aziizi" w:date="2021-11-12T14:41:00Z"/>
                <w:i/>
                <w:iCs/>
              </w:rPr>
            </w:pPr>
            <w:ins w:id="1188" w:author="Rafi Aziizi" w:date="2021-11-12T14:41:00Z">
              <w:r>
                <w:t xml:space="preserve">Data </w:t>
              </w:r>
            </w:ins>
            <w:ins w:id="1189" w:author="Rafi Aziizi" w:date="2021-11-12T14:42:00Z">
              <w:r>
                <w:t>guru</w:t>
              </w:r>
            </w:ins>
            <w:ins w:id="1190" w:author="Rafi Aziizi" w:date="2021-11-12T14:41:00Z">
              <w:r>
                <w:t xml:space="preserve"> tidak ada</w:t>
              </w:r>
            </w:ins>
          </w:p>
        </w:tc>
      </w:tr>
      <w:tr w:rsidR="001F2641" w:rsidRPr="0048762E" w14:paraId="093FC932" w14:textId="77777777" w:rsidTr="001F2641">
        <w:trPr>
          <w:jc w:val="center"/>
          <w:ins w:id="1191" w:author="Rafi Aziizi" w:date="2021-11-12T14:41:00Z"/>
        </w:trPr>
        <w:tc>
          <w:tcPr>
            <w:tcW w:w="3827" w:type="dxa"/>
            <w:vAlign w:val="center"/>
          </w:tcPr>
          <w:p w14:paraId="1D58FD09" w14:textId="77777777" w:rsidR="001F2641" w:rsidRPr="0044182F" w:rsidRDefault="001F2641" w:rsidP="001F2641">
            <w:pPr>
              <w:rPr>
                <w:ins w:id="1192" w:author="Rafi Aziizi" w:date="2021-11-12T14:41:00Z"/>
                <w:b/>
              </w:rPr>
            </w:pPr>
            <w:ins w:id="1193"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1194" w:author="Rafi Aziizi" w:date="2021-11-12T14:41:00Z"/>
              </w:rPr>
            </w:pPr>
            <w:ins w:id="1195" w:author="Rafi Aziizi" w:date="2021-11-12T14:41:00Z">
              <w:r>
                <w:t xml:space="preserve">Data </w:t>
              </w:r>
            </w:ins>
            <w:ins w:id="1196" w:author="Rafi Aziizi" w:date="2021-11-12T14:42:00Z">
              <w:r>
                <w:t>guru</w:t>
              </w:r>
            </w:ins>
            <w:ins w:id="1197" w:author="Rafi Aziizi" w:date="2021-11-12T14:41:00Z">
              <w:r>
                <w:t xml:space="preserve"> baru ditampilkan</w:t>
              </w:r>
            </w:ins>
          </w:p>
        </w:tc>
      </w:tr>
      <w:tr w:rsidR="001F2641" w:rsidRPr="0044182F" w14:paraId="42800025" w14:textId="77777777" w:rsidTr="001F2641">
        <w:trPr>
          <w:jc w:val="center"/>
          <w:ins w:id="1198"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199" w:author="Rafi Aziizi" w:date="2021-11-12T14:41:00Z"/>
                <w:b/>
              </w:rPr>
            </w:pPr>
            <w:ins w:id="1200" w:author="Rafi Aziizi" w:date="2021-11-12T14:41:00Z">
              <w:r w:rsidRPr="0044182F">
                <w:rPr>
                  <w:b/>
                </w:rPr>
                <w:t>Main Course</w:t>
              </w:r>
            </w:ins>
          </w:p>
        </w:tc>
      </w:tr>
      <w:tr w:rsidR="001F2641" w:rsidRPr="0044182F" w14:paraId="4393EB3A" w14:textId="77777777" w:rsidTr="001F2641">
        <w:trPr>
          <w:jc w:val="center"/>
          <w:ins w:id="1201"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202" w:author="Rafi Aziizi" w:date="2021-11-12T14:41:00Z"/>
                <w:b/>
              </w:rPr>
            </w:pPr>
            <w:ins w:id="1203"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1204" w:author="Rafi Aziizi" w:date="2021-11-12T14:41:00Z"/>
                <w:b/>
              </w:rPr>
            </w:pPr>
            <w:ins w:id="1205" w:author="Rafi Aziizi" w:date="2021-11-12T14:41:00Z">
              <w:r w:rsidRPr="0044182F">
                <w:rPr>
                  <w:b/>
                </w:rPr>
                <w:t>Reaksi Sistem</w:t>
              </w:r>
            </w:ins>
          </w:p>
        </w:tc>
      </w:tr>
      <w:tr w:rsidR="001F2641" w:rsidRPr="0044182F" w14:paraId="01E400D5" w14:textId="77777777" w:rsidTr="001F2641">
        <w:trPr>
          <w:jc w:val="center"/>
          <w:ins w:id="1206"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207" w:author="Rafi Aziizi" w:date="2021-11-12T14:41:00Z"/>
              </w:rPr>
            </w:pPr>
            <w:ins w:id="1208"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1209" w:author="Rafi Aziizi" w:date="2021-11-12T14:41:00Z"/>
              </w:rPr>
            </w:pPr>
          </w:p>
        </w:tc>
      </w:tr>
      <w:tr w:rsidR="001F2641" w:rsidRPr="0044182F" w14:paraId="0D879ADA" w14:textId="77777777" w:rsidTr="001F2641">
        <w:trPr>
          <w:jc w:val="center"/>
          <w:ins w:id="1210" w:author="Rafi Aziizi" w:date="2021-11-12T14:41:00Z"/>
        </w:trPr>
        <w:tc>
          <w:tcPr>
            <w:tcW w:w="3827" w:type="dxa"/>
            <w:vAlign w:val="center"/>
          </w:tcPr>
          <w:p w14:paraId="23008D06" w14:textId="77777777" w:rsidR="001F2641" w:rsidRPr="0044182F" w:rsidRDefault="001F2641" w:rsidP="001F2641">
            <w:pPr>
              <w:ind w:left="510"/>
              <w:rPr>
                <w:ins w:id="1211"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212" w:author="Rafi Aziizi" w:date="2021-11-12T14:41:00Z"/>
              </w:rPr>
            </w:pPr>
            <w:ins w:id="1213" w:author="Rafi Aziizi" w:date="2021-11-12T14:41:00Z">
              <w:r>
                <w:t>Menampilkan form tambah data guru</w:t>
              </w:r>
            </w:ins>
          </w:p>
        </w:tc>
      </w:tr>
      <w:tr w:rsidR="001F2641" w:rsidRPr="0044182F" w14:paraId="72E3D444" w14:textId="77777777" w:rsidTr="001F2641">
        <w:trPr>
          <w:jc w:val="center"/>
          <w:ins w:id="1214"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215" w:author="Rafi Aziizi" w:date="2021-11-12T14:41:00Z"/>
              </w:rPr>
            </w:pPr>
            <w:ins w:id="1216"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1217" w:author="Rafi Aziizi" w:date="2021-11-12T14:41:00Z"/>
              </w:rPr>
            </w:pPr>
          </w:p>
        </w:tc>
      </w:tr>
      <w:tr w:rsidR="001F2641" w:rsidRPr="0044182F" w14:paraId="2A24FF6F" w14:textId="77777777" w:rsidTr="001F2641">
        <w:trPr>
          <w:jc w:val="center"/>
          <w:ins w:id="1218" w:author="Rafi Aziizi" w:date="2021-11-12T14:41:00Z"/>
        </w:trPr>
        <w:tc>
          <w:tcPr>
            <w:tcW w:w="3827" w:type="dxa"/>
            <w:vAlign w:val="center"/>
          </w:tcPr>
          <w:p w14:paraId="29531D28" w14:textId="77777777" w:rsidR="001F2641" w:rsidRDefault="001F2641" w:rsidP="001F2641">
            <w:pPr>
              <w:pStyle w:val="ListParagraph"/>
              <w:rPr>
                <w:ins w:id="1219"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220" w:author="Rafi Aziizi" w:date="2021-11-12T14:41:00Z"/>
              </w:rPr>
            </w:pPr>
            <w:ins w:id="1221"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1222"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223" w:author="Rafi Aziizi" w:date="2021-11-12T14:41:00Z"/>
                <w:b/>
                <w:bCs/>
              </w:rPr>
            </w:pPr>
            <w:ins w:id="1224" w:author="Rafi Aziizi" w:date="2021-11-12T14:41:00Z">
              <w:r w:rsidRPr="001B1AF9">
                <w:rPr>
                  <w:b/>
                  <w:bCs/>
                </w:rPr>
                <w:t>Skenario Eksepsi (Optional)</w:t>
              </w:r>
            </w:ins>
          </w:p>
        </w:tc>
      </w:tr>
      <w:tr w:rsidR="001F2641" w:rsidRPr="001B1AF9" w14:paraId="181C0ABC" w14:textId="77777777" w:rsidTr="001F2641">
        <w:trPr>
          <w:jc w:val="center"/>
          <w:ins w:id="1225"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226" w:author="Rafi Aziizi" w:date="2021-11-12T14:41:00Z"/>
                <w:b/>
                <w:bCs/>
              </w:rPr>
            </w:pPr>
            <w:ins w:id="1227" w:author="Rafi Aziizi" w:date="2021-11-12T14:41:00Z">
              <w:r w:rsidRPr="001B1AF9">
                <w:rPr>
                  <w:b/>
                  <w:bCs/>
                </w:rPr>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228" w:author="Rafi Aziizi" w:date="2021-11-12T14:41:00Z"/>
                <w:b/>
                <w:bCs/>
              </w:rPr>
            </w:pPr>
            <w:ins w:id="1229" w:author="Rafi Aziizi" w:date="2021-11-12T14:41:00Z">
              <w:r w:rsidRPr="001B1AF9">
                <w:rPr>
                  <w:b/>
                  <w:bCs/>
                </w:rPr>
                <w:t>Reaksi Sistem</w:t>
              </w:r>
            </w:ins>
          </w:p>
        </w:tc>
      </w:tr>
      <w:tr w:rsidR="001F2641" w14:paraId="669EC936" w14:textId="77777777" w:rsidTr="001F2641">
        <w:trPr>
          <w:jc w:val="center"/>
          <w:ins w:id="1230" w:author="Rafi Aziizi" w:date="2021-11-12T14:41:00Z"/>
        </w:trPr>
        <w:tc>
          <w:tcPr>
            <w:tcW w:w="3827" w:type="dxa"/>
            <w:vAlign w:val="center"/>
          </w:tcPr>
          <w:p w14:paraId="06D485F9" w14:textId="3A1F8642" w:rsidR="001F2641" w:rsidRDefault="001F2641" w:rsidP="001F2641">
            <w:pPr>
              <w:ind w:left="360"/>
              <w:rPr>
                <w:ins w:id="1231" w:author="Rafi Aziizi" w:date="2021-11-12T14:41:00Z"/>
              </w:rPr>
            </w:pPr>
            <w:ins w:id="1232" w:author="Rafi Aziizi" w:date="2021-11-12T14:41:00Z">
              <w:r>
                <w:lastRenderedPageBreak/>
                <w:t xml:space="preserve">3a. Tidak memasukan data secara lengkap pada form tambah data </w:t>
              </w:r>
            </w:ins>
            <w:ins w:id="1233"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234" w:author="Rafi Aziizi" w:date="2021-11-12T14:41:00Z"/>
              </w:rPr>
            </w:pPr>
          </w:p>
        </w:tc>
      </w:tr>
      <w:tr w:rsidR="001F2641" w14:paraId="10582426" w14:textId="77777777" w:rsidTr="001F2641">
        <w:trPr>
          <w:jc w:val="center"/>
          <w:ins w:id="1235" w:author="Rafi Aziizi" w:date="2021-11-12T14:41:00Z"/>
        </w:trPr>
        <w:tc>
          <w:tcPr>
            <w:tcW w:w="3827" w:type="dxa"/>
            <w:vAlign w:val="center"/>
          </w:tcPr>
          <w:p w14:paraId="7499FFD2" w14:textId="77777777" w:rsidR="001F2641" w:rsidRDefault="001F2641" w:rsidP="001F2641">
            <w:pPr>
              <w:pStyle w:val="ListParagraph"/>
              <w:ind w:left="450"/>
              <w:rPr>
                <w:ins w:id="1236" w:author="Rafi Aziizi" w:date="2021-11-12T14:41:00Z"/>
              </w:rPr>
            </w:pPr>
          </w:p>
        </w:tc>
        <w:tc>
          <w:tcPr>
            <w:tcW w:w="3964" w:type="dxa"/>
            <w:vAlign w:val="center"/>
          </w:tcPr>
          <w:p w14:paraId="52F80802" w14:textId="07CC6739" w:rsidR="001F2641" w:rsidRDefault="001F2641" w:rsidP="001F2641">
            <w:pPr>
              <w:spacing w:after="160"/>
              <w:ind w:left="360"/>
              <w:rPr>
                <w:ins w:id="1237" w:author="Rafi Aziizi" w:date="2021-11-12T14:41:00Z"/>
              </w:rPr>
            </w:pPr>
            <w:ins w:id="1238" w:author="Rafi Aziizi" w:date="2021-11-12T14:41:00Z">
              <w:r>
                <w:t xml:space="preserve">3b. Menampilkan pemberitahuan melalui notifikasi bahwa data </w:t>
              </w:r>
            </w:ins>
            <w:ins w:id="1239" w:author="Rafi Aziizi" w:date="2021-11-12T14:42:00Z">
              <w:r>
                <w:t>guru</w:t>
              </w:r>
            </w:ins>
            <w:ins w:id="1240" w:author="Rafi Aziizi" w:date="2021-11-12T14:41:00Z">
              <w:r>
                <w:t xml:space="preserve"> tidak memenuhi persyaratan dan gagal ditambahkan</w:t>
              </w:r>
            </w:ins>
          </w:p>
        </w:tc>
      </w:tr>
    </w:tbl>
    <w:p w14:paraId="005AEFFC" w14:textId="77777777" w:rsidR="001F2641" w:rsidRDefault="001F2641" w:rsidP="001F2641">
      <w:pPr>
        <w:ind w:left="66"/>
        <w:rPr>
          <w:ins w:id="1241" w:author="Rafi Aziizi" w:date="2021-11-12T14:36:00Z"/>
        </w:rPr>
      </w:pPr>
    </w:p>
    <w:p w14:paraId="3EC62CB9" w14:textId="2D36C530" w:rsidR="001F2641" w:rsidRDefault="001F2641" w:rsidP="001F2641">
      <w:pPr>
        <w:ind w:left="66"/>
        <w:rPr>
          <w:ins w:id="1242" w:author="Rafi Aziizi" w:date="2021-11-12T14:42:00Z"/>
        </w:rPr>
      </w:pPr>
      <w:ins w:id="1243" w:author="Rafi Aziizi" w:date="2021-11-12T14:36:00Z">
        <w:r>
          <w:t xml:space="preserve">b. </w:t>
        </w:r>
      </w:ins>
      <w:ins w:id="1244" w:author="Rafi Aziizi" w:date="2021-11-12T14:45:00Z">
        <w:r w:rsidR="00522ADB">
          <w:t xml:space="preserve">Skenario </w:t>
        </w:r>
      </w:ins>
      <w:ins w:id="1245" w:author="Rafi Aziizi" w:date="2021-11-12T14:37:00Z">
        <w:r>
          <w:t>Hapus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246" w:author="Rafi Aziizi" w:date="2021-11-12T14:42:00Z"/>
        </w:trPr>
        <w:tc>
          <w:tcPr>
            <w:tcW w:w="3827" w:type="dxa"/>
            <w:shd w:val="clear" w:color="auto" w:fill="F2EE98"/>
            <w:vAlign w:val="center"/>
          </w:tcPr>
          <w:p w14:paraId="56AB527E" w14:textId="77777777" w:rsidR="001F2641" w:rsidRPr="0044182F" w:rsidRDefault="001F2641" w:rsidP="001F2641">
            <w:pPr>
              <w:rPr>
                <w:ins w:id="1247" w:author="Rafi Aziizi" w:date="2021-11-12T14:42:00Z"/>
                <w:b/>
              </w:rPr>
            </w:pPr>
            <w:ins w:id="1248"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249" w:author="Rafi Aziizi" w:date="2021-11-12T14:42:00Z"/>
              </w:rPr>
            </w:pPr>
            <w:ins w:id="1250" w:author="Rafi Aziizi" w:date="2021-11-12T14:42:00Z">
              <w:r>
                <w:t>Hapus Guru</w:t>
              </w:r>
            </w:ins>
          </w:p>
        </w:tc>
      </w:tr>
      <w:tr w:rsidR="001F2641" w:rsidRPr="002F6C1D" w14:paraId="534C663E" w14:textId="77777777" w:rsidTr="001F2641">
        <w:trPr>
          <w:jc w:val="center"/>
          <w:ins w:id="1251" w:author="Rafi Aziizi" w:date="2021-11-12T14:42:00Z"/>
        </w:trPr>
        <w:tc>
          <w:tcPr>
            <w:tcW w:w="3827" w:type="dxa"/>
            <w:vAlign w:val="center"/>
          </w:tcPr>
          <w:p w14:paraId="2813C809" w14:textId="77777777" w:rsidR="001F2641" w:rsidRPr="0044182F" w:rsidRDefault="001F2641" w:rsidP="001F2641">
            <w:pPr>
              <w:rPr>
                <w:ins w:id="1252" w:author="Rafi Aziizi" w:date="2021-11-12T14:42:00Z"/>
                <w:b/>
              </w:rPr>
            </w:pPr>
            <w:ins w:id="1253" w:author="Rafi Aziizi" w:date="2021-11-12T14:42:00Z">
              <w:r w:rsidRPr="0044182F">
                <w:rPr>
                  <w:b/>
                </w:rPr>
                <w:t>ID</w:t>
              </w:r>
            </w:ins>
          </w:p>
        </w:tc>
        <w:tc>
          <w:tcPr>
            <w:tcW w:w="3964" w:type="dxa"/>
            <w:vAlign w:val="center"/>
          </w:tcPr>
          <w:p w14:paraId="19EDCFDF" w14:textId="3BC74B3C" w:rsidR="001F2641" w:rsidRPr="002F6C1D" w:rsidRDefault="001F2641" w:rsidP="001F2641">
            <w:pPr>
              <w:rPr>
                <w:ins w:id="1254" w:author="Rafi Aziizi" w:date="2021-11-12T14:42:00Z"/>
              </w:rPr>
            </w:pPr>
            <w:ins w:id="1255" w:author="Rafi Aziizi" w:date="2021-11-12T14:42:00Z">
              <w:r>
                <w:t>RC13</w:t>
              </w:r>
            </w:ins>
          </w:p>
        </w:tc>
      </w:tr>
      <w:tr w:rsidR="001F2641" w:rsidRPr="000C722D" w14:paraId="2DEE4336" w14:textId="77777777" w:rsidTr="001F2641">
        <w:trPr>
          <w:jc w:val="center"/>
          <w:ins w:id="1256" w:author="Rafi Aziizi" w:date="2021-11-12T14:42:00Z"/>
        </w:trPr>
        <w:tc>
          <w:tcPr>
            <w:tcW w:w="3827" w:type="dxa"/>
            <w:vAlign w:val="center"/>
          </w:tcPr>
          <w:p w14:paraId="34FB3642" w14:textId="77777777" w:rsidR="001F2641" w:rsidRPr="0044182F" w:rsidRDefault="001F2641" w:rsidP="001F2641">
            <w:pPr>
              <w:rPr>
                <w:ins w:id="1257" w:author="Rafi Aziizi" w:date="2021-11-12T14:42:00Z"/>
                <w:b/>
              </w:rPr>
            </w:pPr>
            <w:ins w:id="1258" w:author="Rafi Aziizi" w:date="2021-11-12T14:42:00Z">
              <w:r w:rsidRPr="0044182F">
                <w:rPr>
                  <w:b/>
                </w:rPr>
                <w:t>Description</w:t>
              </w:r>
            </w:ins>
          </w:p>
        </w:tc>
        <w:tc>
          <w:tcPr>
            <w:tcW w:w="3964" w:type="dxa"/>
          </w:tcPr>
          <w:p w14:paraId="245D64BC" w14:textId="0F738ED7" w:rsidR="001F2641" w:rsidRPr="000C722D" w:rsidRDefault="001F2641" w:rsidP="001F2641">
            <w:pPr>
              <w:rPr>
                <w:ins w:id="1259" w:author="Rafi Aziizi" w:date="2021-11-12T14:42:00Z"/>
              </w:rPr>
            </w:pPr>
            <w:ins w:id="1260" w:author="Rafi Aziizi" w:date="2021-11-12T14:42:00Z">
              <w:r>
                <w:t xml:space="preserve">Use case ini merupakan use case generalisasi dari kelola </w:t>
              </w:r>
            </w:ins>
            <w:ins w:id="1261" w:author="Rafi Aziizi" w:date="2021-11-12T14:44:00Z">
              <w:r w:rsidR="00522ADB">
                <w:t>guru</w:t>
              </w:r>
            </w:ins>
            <w:ins w:id="1262" w:author="Rafi Aziizi" w:date="2021-11-12T14:42:00Z">
              <w:r>
                <w:t xml:space="preserve"> untuk menghapus data guru.</w:t>
              </w:r>
            </w:ins>
          </w:p>
        </w:tc>
      </w:tr>
      <w:tr w:rsidR="001F2641" w:rsidRPr="002F6C1D" w14:paraId="6FE1783C" w14:textId="77777777" w:rsidTr="001F2641">
        <w:trPr>
          <w:jc w:val="center"/>
          <w:ins w:id="1263" w:author="Rafi Aziizi" w:date="2021-11-12T14:42:00Z"/>
        </w:trPr>
        <w:tc>
          <w:tcPr>
            <w:tcW w:w="3827" w:type="dxa"/>
            <w:vAlign w:val="center"/>
          </w:tcPr>
          <w:p w14:paraId="289529F6" w14:textId="77777777" w:rsidR="001F2641" w:rsidRPr="0044182F" w:rsidRDefault="001F2641" w:rsidP="001F2641">
            <w:pPr>
              <w:rPr>
                <w:ins w:id="1264" w:author="Rafi Aziizi" w:date="2021-11-12T14:42:00Z"/>
                <w:b/>
              </w:rPr>
            </w:pPr>
            <w:ins w:id="1265"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1266" w:author="Rafi Aziizi" w:date="2021-11-12T14:42:00Z"/>
              </w:rPr>
            </w:pPr>
            <w:ins w:id="1267" w:author="Rafi Aziizi" w:date="2021-11-12T14:42:00Z">
              <w:r>
                <w:t>Bag.IT, Guru BK.</w:t>
              </w:r>
            </w:ins>
          </w:p>
        </w:tc>
      </w:tr>
      <w:tr w:rsidR="001F2641" w:rsidRPr="0044182F" w14:paraId="47474A0D" w14:textId="77777777" w:rsidTr="001F2641">
        <w:trPr>
          <w:jc w:val="center"/>
          <w:ins w:id="1268" w:author="Rafi Aziizi" w:date="2021-11-12T14:42:00Z"/>
        </w:trPr>
        <w:tc>
          <w:tcPr>
            <w:tcW w:w="3827" w:type="dxa"/>
            <w:vAlign w:val="center"/>
          </w:tcPr>
          <w:p w14:paraId="37CE8B83" w14:textId="77777777" w:rsidR="001F2641" w:rsidRPr="0044182F" w:rsidRDefault="001F2641" w:rsidP="001F2641">
            <w:pPr>
              <w:rPr>
                <w:ins w:id="1269" w:author="Rafi Aziizi" w:date="2021-11-12T14:42:00Z"/>
                <w:b/>
              </w:rPr>
            </w:pPr>
            <w:ins w:id="1270"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271" w:author="Rafi Aziizi" w:date="2021-11-12T14:42:00Z"/>
                <w:i/>
                <w:iCs/>
              </w:rPr>
            </w:pPr>
            <w:ins w:id="1272" w:author="Rafi Aziizi" w:date="2021-11-12T14:42:00Z">
              <w:r>
                <w:rPr>
                  <w:i/>
                  <w:iCs/>
                </w:rPr>
                <w:t>Conditional</w:t>
              </w:r>
            </w:ins>
          </w:p>
        </w:tc>
      </w:tr>
      <w:tr w:rsidR="001F2641" w:rsidRPr="0044182F" w14:paraId="20791379" w14:textId="77777777" w:rsidTr="001F2641">
        <w:trPr>
          <w:jc w:val="center"/>
          <w:ins w:id="1273" w:author="Rafi Aziizi" w:date="2021-11-12T14:42:00Z"/>
        </w:trPr>
        <w:tc>
          <w:tcPr>
            <w:tcW w:w="3827" w:type="dxa"/>
            <w:vAlign w:val="center"/>
          </w:tcPr>
          <w:p w14:paraId="14F0B71B" w14:textId="77777777" w:rsidR="001F2641" w:rsidRPr="0044182F" w:rsidRDefault="001F2641" w:rsidP="001F2641">
            <w:pPr>
              <w:rPr>
                <w:ins w:id="1274" w:author="Rafi Aziizi" w:date="2021-11-12T14:42:00Z"/>
                <w:b/>
              </w:rPr>
            </w:pPr>
            <w:ins w:id="1275"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276" w:author="Rafi Aziizi" w:date="2021-11-12T14:42:00Z"/>
              </w:rPr>
            </w:pPr>
            <w:ins w:id="1277" w:author="Rafi Aziizi" w:date="2021-11-12T14:42:00Z">
              <w:r>
                <w:t>-</w:t>
              </w:r>
            </w:ins>
          </w:p>
        </w:tc>
      </w:tr>
      <w:tr w:rsidR="001F2641" w:rsidRPr="0081005E" w14:paraId="620F858A" w14:textId="77777777" w:rsidTr="001F2641">
        <w:trPr>
          <w:jc w:val="center"/>
          <w:ins w:id="1278" w:author="Rafi Aziizi" w:date="2021-11-12T14:42:00Z"/>
        </w:trPr>
        <w:tc>
          <w:tcPr>
            <w:tcW w:w="3827" w:type="dxa"/>
            <w:vAlign w:val="center"/>
          </w:tcPr>
          <w:p w14:paraId="5FECDB9A" w14:textId="77777777" w:rsidR="001F2641" w:rsidRPr="0044182F" w:rsidRDefault="001F2641" w:rsidP="001F2641">
            <w:pPr>
              <w:rPr>
                <w:ins w:id="1279" w:author="Rafi Aziizi" w:date="2021-11-12T14:42:00Z"/>
                <w:b/>
              </w:rPr>
            </w:pPr>
            <w:ins w:id="1280"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281" w:author="Rafi Aziizi" w:date="2021-11-12T14:42:00Z"/>
                <w:i/>
                <w:iCs/>
              </w:rPr>
            </w:pPr>
            <w:ins w:id="1282" w:author="Rafi Aziizi" w:date="2021-11-12T14:42:00Z">
              <w:r>
                <w:t>Data guru aktif</w:t>
              </w:r>
            </w:ins>
          </w:p>
        </w:tc>
      </w:tr>
      <w:tr w:rsidR="001F2641" w:rsidRPr="0048762E" w14:paraId="6E86A4D8" w14:textId="77777777" w:rsidTr="001F2641">
        <w:trPr>
          <w:jc w:val="center"/>
          <w:ins w:id="1283" w:author="Rafi Aziizi" w:date="2021-11-12T14:42:00Z"/>
        </w:trPr>
        <w:tc>
          <w:tcPr>
            <w:tcW w:w="3827" w:type="dxa"/>
            <w:vAlign w:val="center"/>
          </w:tcPr>
          <w:p w14:paraId="0882F61F" w14:textId="77777777" w:rsidR="001F2641" w:rsidRPr="0044182F" w:rsidRDefault="001F2641" w:rsidP="001F2641">
            <w:pPr>
              <w:rPr>
                <w:ins w:id="1284" w:author="Rafi Aziizi" w:date="2021-11-12T14:42:00Z"/>
                <w:b/>
              </w:rPr>
            </w:pPr>
            <w:ins w:id="1285"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286" w:author="Rafi Aziizi" w:date="2021-11-12T14:42:00Z"/>
              </w:rPr>
            </w:pPr>
            <w:ins w:id="1287" w:author="Rafi Aziizi" w:date="2021-11-12T14:42:00Z">
              <w:r>
                <w:t xml:space="preserve">Perubahan data </w:t>
              </w:r>
            </w:ins>
            <w:ins w:id="1288" w:author="Rafi Aziizi" w:date="2021-11-12T14:43:00Z">
              <w:r>
                <w:t>guru</w:t>
              </w:r>
            </w:ins>
            <w:ins w:id="1289" w:author="Rafi Aziizi" w:date="2021-11-12T14:42:00Z">
              <w:r>
                <w:t xml:space="preserve"> menjadi pasif</w:t>
              </w:r>
            </w:ins>
          </w:p>
        </w:tc>
      </w:tr>
      <w:tr w:rsidR="001F2641" w:rsidRPr="0044182F" w14:paraId="3E7AE399" w14:textId="77777777" w:rsidTr="001F2641">
        <w:trPr>
          <w:jc w:val="center"/>
          <w:ins w:id="1290"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291" w:author="Rafi Aziizi" w:date="2021-11-12T14:42:00Z"/>
                <w:b/>
              </w:rPr>
            </w:pPr>
            <w:ins w:id="1292" w:author="Rafi Aziizi" w:date="2021-11-12T14:42:00Z">
              <w:r w:rsidRPr="0044182F">
                <w:rPr>
                  <w:b/>
                </w:rPr>
                <w:t>Main Course</w:t>
              </w:r>
            </w:ins>
          </w:p>
        </w:tc>
      </w:tr>
      <w:tr w:rsidR="001F2641" w:rsidRPr="0044182F" w14:paraId="5D3EE41F" w14:textId="77777777" w:rsidTr="001F2641">
        <w:trPr>
          <w:jc w:val="center"/>
          <w:ins w:id="1293"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294" w:author="Rafi Aziizi" w:date="2021-11-12T14:42:00Z"/>
                <w:b/>
              </w:rPr>
            </w:pPr>
            <w:ins w:id="1295"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1296" w:author="Rafi Aziizi" w:date="2021-11-12T14:42:00Z"/>
                <w:b/>
              </w:rPr>
            </w:pPr>
            <w:ins w:id="1297" w:author="Rafi Aziizi" w:date="2021-11-12T14:42:00Z">
              <w:r w:rsidRPr="0044182F">
                <w:rPr>
                  <w:b/>
                </w:rPr>
                <w:t>Reaksi Sistem</w:t>
              </w:r>
            </w:ins>
          </w:p>
        </w:tc>
      </w:tr>
      <w:tr w:rsidR="001F2641" w:rsidRPr="0044182F" w14:paraId="49C2774A" w14:textId="77777777" w:rsidTr="001F2641">
        <w:trPr>
          <w:jc w:val="center"/>
          <w:ins w:id="1298"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299" w:author="Rafi Aziizi" w:date="2021-11-12T14:42:00Z"/>
              </w:rPr>
            </w:pPr>
            <w:ins w:id="1300" w:author="Rafi Aziizi" w:date="2021-11-12T14:42:00Z">
              <w:r>
                <w:t xml:space="preserve">Memasuki menu “Data </w:t>
              </w:r>
            </w:ins>
            <w:ins w:id="1301" w:author="Rafi Aziizi" w:date="2021-11-12T14:43:00Z">
              <w:r>
                <w:t>Guru</w:t>
              </w:r>
            </w:ins>
            <w:ins w:id="1302" w:author="Rafi Aziizi" w:date="2021-11-12T14:42:00Z">
              <w:r>
                <w:t>”</w:t>
              </w:r>
            </w:ins>
          </w:p>
        </w:tc>
        <w:tc>
          <w:tcPr>
            <w:tcW w:w="3964" w:type="dxa"/>
            <w:vAlign w:val="center"/>
          </w:tcPr>
          <w:p w14:paraId="4AB2D5D7" w14:textId="77777777" w:rsidR="001F2641" w:rsidRPr="0044182F" w:rsidRDefault="001F2641" w:rsidP="001F2641">
            <w:pPr>
              <w:ind w:left="511"/>
              <w:rPr>
                <w:ins w:id="1303" w:author="Rafi Aziizi" w:date="2021-11-12T14:42:00Z"/>
              </w:rPr>
            </w:pPr>
          </w:p>
        </w:tc>
      </w:tr>
      <w:tr w:rsidR="001F2641" w:rsidRPr="0044182F" w14:paraId="0586B617" w14:textId="77777777" w:rsidTr="001F2641">
        <w:trPr>
          <w:jc w:val="center"/>
          <w:ins w:id="1304" w:author="Rafi Aziizi" w:date="2021-11-12T14:42:00Z"/>
        </w:trPr>
        <w:tc>
          <w:tcPr>
            <w:tcW w:w="3827" w:type="dxa"/>
            <w:vAlign w:val="center"/>
          </w:tcPr>
          <w:p w14:paraId="44673816" w14:textId="77777777" w:rsidR="001F2641" w:rsidRPr="0044182F" w:rsidRDefault="001F2641" w:rsidP="001F2641">
            <w:pPr>
              <w:ind w:left="510"/>
              <w:rPr>
                <w:ins w:id="1305"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306" w:author="Rafi Aziizi" w:date="2021-11-12T14:42:00Z"/>
              </w:rPr>
            </w:pPr>
            <w:ins w:id="1307" w:author="Rafi Aziizi" w:date="2021-11-12T14:42:00Z">
              <w:r>
                <w:t xml:space="preserve">Menampilkan seluruh data </w:t>
              </w:r>
            </w:ins>
            <w:ins w:id="1308" w:author="Rafi Aziizi" w:date="2021-11-12T14:43:00Z">
              <w:r>
                <w:t>Guru</w:t>
              </w:r>
            </w:ins>
          </w:p>
        </w:tc>
      </w:tr>
      <w:tr w:rsidR="001F2641" w:rsidRPr="0044182F" w14:paraId="4FA26AD6" w14:textId="77777777" w:rsidTr="001F2641">
        <w:trPr>
          <w:jc w:val="center"/>
          <w:ins w:id="1309"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310" w:author="Rafi Aziizi" w:date="2021-11-12T14:42:00Z"/>
              </w:rPr>
            </w:pPr>
            <w:ins w:id="1311" w:author="Rafi Aziizi" w:date="2021-11-12T14:42:00Z">
              <w:r>
                <w:t xml:space="preserve">Menghapus data </w:t>
              </w:r>
            </w:ins>
            <w:ins w:id="1312" w:author="Rafi Aziizi" w:date="2021-11-12T14:43:00Z">
              <w:r>
                <w:t>guru</w:t>
              </w:r>
            </w:ins>
            <w:ins w:id="1313"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1314" w:author="Rafi Aziizi" w:date="2021-11-12T14:42:00Z"/>
              </w:rPr>
            </w:pPr>
          </w:p>
        </w:tc>
      </w:tr>
      <w:tr w:rsidR="001F2641" w:rsidRPr="0044182F" w14:paraId="3C48E24E" w14:textId="77777777" w:rsidTr="001F2641">
        <w:trPr>
          <w:jc w:val="center"/>
          <w:ins w:id="1315" w:author="Rafi Aziizi" w:date="2021-11-12T14:42:00Z"/>
        </w:trPr>
        <w:tc>
          <w:tcPr>
            <w:tcW w:w="3827" w:type="dxa"/>
            <w:vAlign w:val="center"/>
          </w:tcPr>
          <w:p w14:paraId="24E976E0" w14:textId="77777777" w:rsidR="001F2641" w:rsidRDefault="001F2641" w:rsidP="001F2641">
            <w:pPr>
              <w:pStyle w:val="ListParagraph"/>
              <w:rPr>
                <w:ins w:id="1316"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317" w:author="Rafi Aziizi" w:date="2021-11-12T14:42:00Z"/>
              </w:rPr>
            </w:pPr>
            <w:ins w:id="1318" w:author="Rafi Aziizi" w:date="2021-11-12T14:42:00Z">
              <w:r>
                <w:t xml:space="preserve">Melakukan perubahan data </w:t>
              </w:r>
            </w:ins>
            <w:ins w:id="1319" w:author="Rafi Aziizi" w:date="2021-11-12T14:43:00Z">
              <w:r w:rsidR="00522ADB">
                <w:t>guru</w:t>
              </w:r>
            </w:ins>
            <w:ins w:id="1320" w:author="Rafi Aziizi" w:date="2021-11-12T14:42:00Z">
              <w:r>
                <w:t xml:space="preserve"> aktif menjadi pasif pada </w:t>
              </w:r>
              <w:r w:rsidRPr="00C70CAF">
                <w:rPr>
                  <w:i/>
                  <w:iCs/>
                </w:rPr>
                <w:t>database</w:t>
              </w:r>
            </w:ins>
          </w:p>
        </w:tc>
      </w:tr>
      <w:tr w:rsidR="001F2641" w:rsidRPr="001B1AF9" w14:paraId="59060A19" w14:textId="77777777" w:rsidTr="001F2641">
        <w:trPr>
          <w:jc w:val="center"/>
          <w:ins w:id="1321"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322" w:author="Rafi Aziizi" w:date="2021-11-12T14:42:00Z"/>
                <w:b/>
                <w:bCs/>
              </w:rPr>
            </w:pPr>
            <w:ins w:id="1323" w:author="Rafi Aziizi" w:date="2021-11-12T14:42:00Z">
              <w:r w:rsidRPr="001B1AF9">
                <w:rPr>
                  <w:b/>
                  <w:bCs/>
                </w:rPr>
                <w:t>Skenario Eksepsi (Optional)</w:t>
              </w:r>
            </w:ins>
          </w:p>
        </w:tc>
      </w:tr>
      <w:tr w:rsidR="001F2641" w:rsidRPr="001B1AF9" w14:paraId="6CFEE817" w14:textId="77777777" w:rsidTr="001F2641">
        <w:trPr>
          <w:jc w:val="center"/>
          <w:ins w:id="1324"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325" w:author="Rafi Aziizi" w:date="2021-11-12T14:42:00Z"/>
                <w:b/>
                <w:bCs/>
              </w:rPr>
            </w:pPr>
            <w:ins w:id="1326" w:author="Rafi Aziizi" w:date="2021-11-12T14:42:00Z">
              <w:r w:rsidRPr="001B1AF9">
                <w:rPr>
                  <w:b/>
                  <w:bCs/>
                </w:rPr>
                <w:lastRenderedPageBreak/>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327" w:author="Rafi Aziizi" w:date="2021-11-12T14:42:00Z"/>
                <w:b/>
                <w:bCs/>
              </w:rPr>
            </w:pPr>
            <w:ins w:id="1328" w:author="Rafi Aziizi" w:date="2021-11-12T14:42:00Z">
              <w:r w:rsidRPr="001B1AF9">
                <w:rPr>
                  <w:b/>
                  <w:bCs/>
                </w:rPr>
                <w:t>Reaksi Sistem</w:t>
              </w:r>
            </w:ins>
          </w:p>
        </w:tc>
      </w:tr>
      <w:tr w:rsidR="001F2641" w14:paraId="23BFA896" w14:textId="77777777" w:rsidTr="001F2641">
        <w:trPr>
          <w:jc w:val="center"/>
          <w:ins w:id="1329" w:author="Rafi Aziizi" w:date="2021-11-12T14:42:00Z"/>
        </w:trPr>
        <w:tc>
          <w:tcPr>
            <w:tcW w:w="3827" w:type="dxa"/>
            <w:vAlign w:val="center"/>
          </w:tcPr>
          <w:p w14:paraId="0A1AB611" w14:textId="5755120C" w:rsidR="001F2641" w:rsidRDefault="001F2641" w:rsidP="001F2641">
            <w:pPr>
              <w:ind w:left="360"/>
              <w:rPr>
                <w:ins w:id="1330" w:author="Rafi Aziizi" w:date="2021-11-12T14:42:00Z"/>
              </w:rPr>
            </w:pPr>
            <w:ins w:id="1331" w:author="Rafi Aziizi" w:date="2021-11-12T14:42:00Z">
              <w:r>
                <w:t xml:space="preserve">3a. Tidak memasukan secara benar data </w:t>
              </w:r>
            </w:ins>
            <w:ins w:id="1332" w:author="Rafi Aziizi" w:date="2021-11-12T14:43:00Z">
              <w:r w:rsidR="00522ADB">
                <w:t>guru</w:t>
              </w:r>
            </w:ins>
            <w:ins w:id="1333"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1334" w:author="Rafi Aziizi" w:date="2021-11-12T14:42:00Z"/>
              </w:rPr>
            </w:pPr>
          </w:p>
        </w:tc>
      </w:tr>
      <w:tr w:rsidR="001F2641" w14:paraId="03F6D861" w14:textId="77777777" w:rsidTr="001F2641">
        <w:trPr>
          <w:jc w:val="center"/>
          <w:ins w:id="1335" w:author="Rafi Aziizi" w:date="2021-11-12T14:42:00Z"/>
        </w:trPr>
        <w:tc>
          <w:tcPr>
            <w:tcW w:w="3827" w:type="dxa"/>
            <w:vAlign w:val="center"/>
          </w:tcPr>
          <w:p w14:paraId="0AB3361F" w14:textId="77777777" w:rsidR="001F2641" w:rsidRDefault="001F2641" w:rsidP="001F2641">
            <w:pPr>
              <w:pStyle w:val="ListParagraph"/>
              <w:ind w:left="450"/>
              <w:rPr>
                <w:ins w:id="1336" w:author="Rafi Aziizi" w:date="2021-11-12T14:42:00Z"/>
              </w:rPr>
            </w:pPr>
          </w:p>
        </w:tc>
        <w:tc>
          <w:tcPr>
            <w:tcW w:w="3964" w:type="dxa"/>
            <w:vAlign w:val="center"/>
          </w:tcPr>
          <w:p w14:paraId="182FFC82" w14:textId="36B62DCB" w:rsidR="001F2641" w:rsidRDefault="001F2641" w:rsidP="001F2641">
            <w:pPr>
              <w:spacing w:after="160"/>
              <w:ind w:left="360"/>
              <w:rPr>
                <w:ins w:id="1337" w:author="Rafi Aziizi" w:date="2021-11-12T14:42:00Z"/>
              </w:rPr>
            </w:pPr>
            <w:ins w:id="1338" w:author="Rafi Aziizi" w:date="2021-11-12T14:42:00Z">
              <w:r>
                <w:t xml:space="preserve">3b. Menampilkan pemberitahuan melalui notifikasi bahwa data </w:t>
              </w:r>
            </w:ins>
            <w:ins w:id="1339" w:author="Rafi Aziizi" w:date="2021-11-12T14:43:00Z">
              <w:r w:rsidR="00522ADB">
                <w:t>guru</w:t>
              </w:r>
            </w:ins>
            <w:ins w:id="1340" w:author="Rafi Aziizi" w:date="2021-11-12T14:42:00Z">
              <w:r>
                <w:t xml:space="preserve"> tidak memenuhi persyaratan dan gagal dihapuskan</w:t>
              </w:r>
            </w:ins>
          </w:p>
        </w:tc>
      </w:tr>
    </w:tbl>
    <w:p w14:paraId="70EBC23A" w14:textId="77777777" w:rsidR="001F2641" w:rsidRDefault="001F2641" w:rsidP="001F2641">
      <w:pPr>
        <w:ind w:left="66"/>
        <w:rPr>
          <w:ins w:id="1341" w:author="Rafi Aziizi" w:date="2021-11-12T14:37:00Z"/>
        </w:rPr>
      </w:pPr>
    </w:p>
    <w:p w14:paraId="14CCC8DA" w14:textId="3C1EC5F5" w:rsidR="001F2641" w:rsidRDefault="001F2641" w:rsidP="001F2641">
      <w:pPr>
        <w:ind w:left="66"/>
        <w:rPr>
          <w:ins w:id="1342" w:author="Rafi Aziizi" w:date="2021-11-12T14:37:00Z"/>
        </w:rPr>
      </w:pPr>
      <w:ins w:id="1343" w:author="Rafi Aziizi" w:date="2021-11-12T14:37:00Z">
        <w:r>
          <w:t xml:space="preserve">c. </w:t>
        </w:r>
      </w:ins>
      <w:ins w:id="1344" w:author="Rafi Aziizi" w:date="2021-11-12T14:45:00Z">
        <w:r w:rsidR="00522ADB">
          <w:t xml:space="preserve">Skenario </w:t>
        </w:r>
      </w:ins>
      <w:ins w:id="1345" w:author="Rafi Aziizi" w:date="2021-11-12T14:37:00Z">
        <w:r>
          <w:t>Edit Guru</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346" w:author="Rafi Aziizi" w:date="2021-11-12T14:37:00Z"/>
        </w:trPr>
        <w:tc>
          <w:tcPr>
            <w:tcW w:w="3827" w:type="dxa"/>
            <w:shd w:val="clear" w:color="auto" w:fill="F2EE98"/>
            <w:vAlign w:val="center"/>
          </w:tcPr>
          <w:p w14:paraId="37D63F88" w14:textId="77777777" w:rsidR="001F2641" w:rsidRPr="0044182F" w:rsidRDefault="001F2641" w:rsidP="001F2641">
            <w:pPr>
              <w:rPr>
                <w:ins w:id="1347" w:author="Rafi Aziizi" w:date="2021-11-12T14:37:00Z"/>
                <w:b/>
              </w:rPr>
            </w:pPr>
            <w:ins w:id="1348"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349" w:author="Rafi Aziizi" w:date="2021-11-12T14:37:00Z"/>
              </w:rPr>
            </w:pPr>
            <w:ins w:id="1350" w:author="Rafi Aziizi" w:date="2021-11-12T14:37:00Z">
              <w:r>
                <w:t xml:space="preserve">Edit </w:t>
              </w:r>
            </w:ins>
            <w:ins w:id="1351" w:author="Rafi Aziizi" w:date="2021-11-12T14:38:00Z">
              <w:r>
                <w:t>Guru</w:t>
              </w:r>
            </w:ins>
          </w:p>
        </w:tc>
      </w:tr>
      <w:tr w:rsidR="001F2641" w:rsidRPr="002F6C1D" w14:paraId="4A32897E" w14:textId="77777777" w:rsidTr="001F2641">
        <w:trPr>
          <w:jc w:val="center"/>
          <w:ins w:id="1352" w:author="Rafi Aziizi" w:date="2021-11-12T14:37:00Z"/>
        </w:trPr>
        <w:tc>
          <w:tcPr>
            <w:tcW w:w="3827" w:type="dxa"/>
            <w:vAlign w:val="center"/>
          </w:tcPr>
          <w:p w14:paraId="10039E7F" w14:textId="77777777" w:rsidR="001F2641" w:rsidRPr="0044182F" w:rsidRDefault="001F2641" w:rsidP="001F2641">
            <w:pPr>
              <w:rPr>
                <w:ins w:id="1353" w:author="Rafi Aziizi" w:date="2021-11-12T14:37:00Z"/>
                <w:b/>
              </w:rPr>
            </w:pPr>
            <w:ins w:id="1354" w:author="Rafi Aziizi" w:date="2021-11-12T14:37:00Z">
              <w:r w:rsidRPr="0044182F">
                <w:rPr>
                  <w:b/>
                </w:rPr>
                <w:t>ID</w:t>
              </w:r>
            </w:ins>
          </w:p>
        </w:tc>
        <w:tc>
          <w:tcPr>
            <w:tcW w:w="3964" w:type="dxa"/>
            <w:vAlign w:val="center"/>
          </w:tcPr>
          <w:p w14:paraId="75E41625" w14:textId="20CB78E4" w:rsidR="001F2641" w:rsidRPr="002F6C1D" w:rsidRDefault="001F2641" w:rsidP="001F2641">
            <w:pPr>
              <w:rPr>
                <w:ins w:id="1355" w:author="Rafi Aziizi" w:date="2021-11-12T14:37:00Z"/>
              </w:rPr>
            </w:pPr>
            <w:ins w:id="1356" w:author="Rafi Aziizi" w:date="2021-11-12T14:37:00Z">
              <w:r>
                <w:t>RC1</w:t>
              </w:r>
            </w:ins>
            <w:ins w:id="1357" w:author="Rafi Aziizi" w:date="2021-11-12T14:38:00Z">
              <w:r>
                <w:t>3</w:t>
              </w:r>
            </w:ins>
          </w:p>
        </w:tc>
      </w:tr>
      <w:tr w:rsidR="001F2641" w:rsidRPr="000C722D" w14:paraId="5B5F9D4E" w14:textId="77777777" w:rsidTr="001F2641">
        <w:trPr>
          <w:jc w:val="center"/>
          <w:ins w:id="1358" w:author="Rafi Aziizi" w:date="2021-11-12T14:37:00Z"/>
        </w:trPr>
        <w:tc>
          <w:tcPr>
            <w:tcW w:w="3827" w:type="dxa"/>
            <w:vAlign w:val="center"/>
          </w:tcPr>
          <w:p w14:paraId="0FD190F3" w14:textId="77777777" w:rsidR="001F2641" w:rsidRPr="0044182F" w:rsidRDefault="001F2641" w:rsidP="001F2641">
            <w:pPr>
              <w:rPr>
                <w:ins w:id="1359" w:author="Rafi Aziizi" w:date="2021-11-12T14:37:00Z"/>
                <w:b/>
              </w:rPr>
            </w:pPr>
            <w:ins w:id="1360" w:author="Rafi Aziizi" w:date="2021-11-12T14:37:00Z">
              <w:r w:rsidRPr="0044182F">
                <w:rPr>
                  <w:b/>
                </w:rPr>
                <w:t>Description</w:t>
              </w:r>
            </w:ins>
          </w:p>
        </w:tc>
        <w:tc>
          <w:tcPr>
            <w:tcW w:w="3964" w:type="dxa"/>
          </w:tcPr>
          <w:p w14:paraId="75B27C83" w14:textId="11BBEEA1" w:rsidR="001F2641" w:rsidRPr="000C722D" w:rsidRDefault="001F2641" w:rsidP="001F2641">
            <w:pPr>
              <w:rPr>
                <w:ins w:id="1361" w:author="Rafi Aziizi" w:date="2021-11-12T14:37:00Z"/>
              </w:rPr>
            </w:pPr>
            <w:ins w:id="1362" w:author="Rafi Aziizi" w:date="2021-11-12T14:37:00Z">
              <w:r>
                <w:t xml:space="preserve">Use case ini merupakan use case generalisasi dari kelola </w:t>
              </w:r>
            </w:ins>
            <w:ins w:id="1363" w:author="Rafi Aziizi" w:date="2021-11-12T14:38:00Z">
              <w:r>
                <w:t>guru</w:t>
              </w:r>
            </w:ins>
            <w:ins w:id="1364" w:author="Rafi Aziizi" w:date="2021-11-12T14:37:00Z">
              <w:r>
                <w:t xml:space="preserve"> untuk memperbaharui data </w:t>
              </w:r>
            </w:ins>
            <w:ins w:id="1365" w:author="Rafi Aziizi" w:date="2021-11-12T14:38:00Z">
              <w:r>
                <w:t>guru</w:t>
              </w:r>
            </w:ins>
            <w:ins w:id="1366" w:author="Rafi Aziizi" w:date="2021-11-12T14:37:00Z">
              <w:r>
                <w:t>.</w:t>
              </w:r>
            </w:ins>
          </w:p>
        </w:tc>
      </w:tr>
      <w:tr w:rsidR="001F2641" w:rsidRPr="002F6C1D" w14:paraId="39D4B5FF" w14:textId="77777777" w:rsidTr="001F2641">
        <w:trPr>
          <w:jc w:val="center"/>
          <w:ins w:id="1367" w:author="Rafi Aziizi" w:date="2021-11-12T14:37:00Z"/>
        </w:trPr>
        <w:tc>
          <w:tcPr>
            <w:tcW w:w="3827" w:type="dxa"/>
            <w:vAlign w:val="center"/>
          </w:tcPr>
          <w:p w14:paraId="7E22B2F1" w14:textId="77777777" w:rsidR="001F2641" w:rsidRPr="0044182F" w:rsidRDefault="001F2641" w:rsidP="001F2641">
            <w:pPr>
              <w:rPr>
                <w:ins w:id="1368" w:author="Rafi Aziizi" w:date="2021-11-12T14:37:00Z"/>
                <w:b/>
              </w:rPr>
            </w:pPr>
            <w:ins w:id="1369"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370" w:author="Rafi Aziizi" w:date="2021-11-12T14:37:00Z"/>
              </w:rPr>
            </w:pPr>
            <w:ins w:id="1371" w:author="Rafi Aziizi" w:date="2021-11-12T14:37:00Z">
              <w:r>
                <w:t>Bag.IT, Guru BK.</w:t>
              </w:r>
            </w:ins>
          </w:p>
        </w:tc>
      </w:tr>
      <w:tr w:rsidR="001F2641" w:rsidRPr="0044182F" w14:paraId="6D00B266" w14:textId="77777777" w:rsidTr="001F2641">
        <w:trPr>
          <w:jc w:val="center"/>
          <w:ins w:id="1372" w:author="Rafi Aziizi" w:date="2021-11-12T14:37:00Z"/>
        </w:trPr>
        <w:tc>
          <w:tcPr>
            <w:tcW w:w="3827" w:type="dxa"/>
            <w:vAlign w:val="center"/>
          </w:tcPr>
          <w:p w14:paraId="3056D932" w14:textId="77777777" w:rsidR="001F2641" w:rsidRPr="0044182F" w:rsidRDefault="001F2641" w:rsidP="001F2641">
            <w:pPr>
              <w:rPr>
                <w:ins w:id="1373" w:author="Rafi Aziizi" w:date="2021-11-12T14:37:00Z"/>
                <w:b/>
              </w:rPr>
            </w:pPr>
            <w:ins w:id="1374"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375" w:author="Rafi Aziizi" w:date="2021-11-12T14:37:00Z"/>
                <w:i/>
                <w:iCs/>
              </w:rPr>
            </w:pPr>
            <w:ins w:id="1376" w:author="Rafi Aziizi" w:date="2021-11-12T14:37:00Z">
              <w:r>
                <w:rPr>
                  <w:i/>
                  <w:iCs/>
                </w:rPr>
                <w:t>Conditional</w:t>
              </w:r>
            </w:ins>
          </w:p>
        </w:tc>
      </w:tr>
      <w:tr w:rsidR="001F2641" w:rsidRPr="0044182F" w14:paraId="5BA5462F" w14:textId="77777777" w:rsidTr="001F2641">
        <w:trPr>
          <w:jc w:val="center"/>
          <w:ins w:id="1377" w:author="Rafi Aziizi" w:date="2021-11-12T14:37:00Z"/>
        </w:trPr>
        <w:tc>
          <w:tcPr>
            <w:tcW w:w="3827" w:type="dxa"/>
            <w:vAlign w:val="center"/>
          </w:tcPr>
          <w:p w14:paraId="4EC8E7DE" w14:textId="77777777" w:rsidR="001F2641" w:rsidRPr="0044182F" w:rsidRDefault="001F2641" w:rsidP="001F2641">
            <w:pPr>
              <w:rPr>
                <w:ins w:id="1378" w:author="Rafi Aziizi" w:date="2021-11-12T14:37:00Z"/>
                <w:b/>
              </w:rPr>
            </w:pPr>
            <w:ins w:id="1379"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380" w:author="Rafi Aziizi" w:date="2021-11-12T14:37:00Z"/>
              </w:rPr>
            </w:pPr>
            <w:ins w:id="1381" w:author="Rafi Aziizi" w:date="2021-11-12T14:37:00Z">
              <w:r>
                <w:t>-</w:t>
              </w:r>
            </w:ins>
          </w:p>
        </w:tc>
      </w:tr>
      <w:tr w:rsidR="001F2641" w:rsidRPr="0081005E" w14:paraId="02CEBEB3" w14:textId="77777777" w:rsidTr="001F2641">
        <w:trPr>
          <w:jc w:val="center"/>
          <w:ins w:id="1382" w:author="Rafi Aziizi" w:date="2021-11-12T14:37:00Z"/>
        </w:trPr>
        <w:tc>
          <w:tcPr>
            <w:tcW w:w="3827" w:type="dxa"/>
            <w:vAlign w:val="center"/>
          </w:tcPr>
          <w:p w14:paraId="6E8256F5" w14:textId="77777777" w:rsidR="001F2641" w:rsidRPr="0044182F" w:rsidRDefault="001F2641" w:rsidP="001F2641">
            <w:pPr>
              <w:rPr>
                <w:ins w:id="1383" w:author="Rafi Aziizi" w:date="2021-11-12T14:37:00Z"/>
                <w:b/>
              </w:rPr>
            </w:pPr>
            <w:ins w:id="1384"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385" w:author="Rafi Aziizi" w:date="2021-11-12T14:37:00Z"/>
                <w:i/>
                <w:iCs/>
              </w:rPr>
            </w:pPr>
            <w:ins w:id="1386" w:author="Rafi Aziizi" w:date="2021-11-12T14:37:00Z">
              <w:r>
                <w:t xml:space="preserve">Data </w:t>
              </w:r>
            </w:ins>
            <w:ins w:id="1387" w:author="Rafi Aziizi" w:date="2021-11-12T14:38:00Z">
              <w:r>
                <w:t>guru</w:t>
              </w:r>
            </w:ins>
            <w:ins w:id="1388" w:author="Rafi Aziizi" w:date="2021-11-12T14:37:00Z">
              <w:r>
                <w:t xml:space="preserve"> belum diperbaharui</w:t>
              </w:r>
            </w:ins>
          </w:p>
        </w:tc>
      </w:tr>
      <w:tr w:rsidR="001F2641" w:rsidRPr="0048762E" w14:paraId="6B84C396" w14:textId="77777777" w:rsidTr="001F2641">
        <w:trPr>
          <w:jc w:val="center"/>
          <w:ins w:id="1389" w:author="Rafi Aziizi" w:date="2021-11-12T14:37:00Z"/>
        </w:trPr>
        <w:tc>
          <w:tcPr>
            <w:tcW w:w="3827" w:type="dxa"/>
            <w:vAlign w:val="center"/>
          </w:tcPr>
          <w:p w14:paraId="5076951F" w14:textId="77777777" w:rsidR="001F2641" w:rsidRPr="0044182F" w:rsidRDefault="001F2641" w:rsidP="001F2641">
            <w:pPr>
              <w:rPr>
                <w:ins w:id="1390" w:author="Rafi Aziizi" w:date="2021-11-12T14:37:00Z"/>
                <w:b/>
              </w:rPr>
            </w:pPr>
            <w:ins w:id="1391"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392" w:author="Rafi Aziizi" w:date="2021-11-12T14:37:00Z"/>
              </w:rPr>
            </w:pPr>
            <w:ins w:id="1393" w:author="Rafi Aziizi" w:date="2021-11-12T14:37:00Z">
              <w:r>
                <w:t xml:space="preserve">Perubahan data identitas </w:t>
              </w:r>
            </w:ins>
            <w:ins w:id="1394" w:author="Rafi Aziizi" w:date="2021-11-12T14:38:00Z">
              <w:r>
                <w:t>guru</w:t>
              </w:r>
            </w:ins>
            <w:ins w:id="1395" w:author="Rafi Aziizi" w:date="2021-11-12T14:37:00Z">
              <w:r>
                <w:t xml:space="preserve"> </w:t>
              </w:r>
            </w:ins>
          </w:p>
        </w:tc>
      </w:tr>
      <w:tr w:rsidR="001F2641" w:rsidRPr="0044182F" w14:paraId="24F986D4" w14:textId="77777777" w:rsidTr="001F2641">
        <w:trPr>
          <w:jc w:val="center"/>
          <w:ins w:id="1396"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397" w:author="Rafi Aziizi" w:date="2021-11-12T14:37:00Z"/>
                <w:b/>
              </w:rPr>
            </w:pPr>
            <w:ins w:id="1398" w:author="Rafi Aziizi" w:date="2021-11-12T14:37:00Z">
              <w:r w:rsidRPr="0044182F">
                <w:rPr>
                  <w:b/>
                </w:rPr>
                <w:t>Main Course</w:t>
              </w:r>
            </w:ins>
          </w:p>
        </w:tc>
      </w:tr>
      <w:tr w:rsidR="001F2641" w:rsidRPr="0044182F" w14:paraId="071F94FF" w14:textId="77777777" w:rsidTr="001F2641">
        <w:trPr>
          <w:jc w:val="center"/>
          <w:ins w:id="1399"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400" w:author="Rafi Aziizi" w:date="2021-11-12T14:37:00Z"/>
                <w:b/>
              </w:rPr>
            </w:pPr>
            <w:ins w:id="1401"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1402" w:author="Rafi Aziizi" w:date="2021-11-12T14:37:00Z"/>
                <w:b/>
              </w:rPr>
            </w:pPr>
            <w:ins w:id="1403" w:author="Rafi Aziizi" w:date="2021-11-12T14:37:00Z">
              <w:r w:rsidRPr="0044182F">
                <w:rPr>
                  <w:b/>
                </w:rPr>
                <w:t>Reaksi Sistem</w:t>
              </w:r>
            </w:ins>
          </w:p>
        </w:tc>
      </w:tr>
      <w:tr w:rsidR="001F2641" w:rsidRPr="0044182F" w14:paraId="21D65B77" w14:textId="77777777" w:rsidTr="001F2641">
        <w:trPr>
          <w:jc w:val="center"/>
          <w:ins w:id="1404" w:author="Rafi Aziizi" w:date="2021-11-12T14:37:00Z"/>
        </w:trPr>
        <w:tc>
          <w:tcPr>
            <w:tcW w:w="3827" w:type="dxa"/>
            <w:vAlign w:val="center"/>
          </w:tcPr>
          <w:p w14:paraId="61A3BDFF" w14:textId="1C36E6C9" w:rsidR="001F2641" w:rsidRPr="0044182F" w:rsidRDefault="001F2641" w:rsidP="001F2641">
            <w:pPr>
              <w:numPr>
                <w:ilvl w:val="0"/>
                <w:numId w:val="80"/>
              </w:numPr>
              <w:spacing w:after="160"/>
              <w:rPr>
                <w:ins w:id="1405" w:author="Rafi Aziizi" w:date="2021-11-12T14:37:00Z"/>
              </w:rPr>
            </w:pPr>
            <w:ins w:id="1406" w:author="Rafi Aziizi" w:date="2021-11-12T14:37:00Z">
              <w:r>
                <w:t xml:space="preserve">Memasuki menu “Data </w:t>
              </w:r>
            </w:ins>
            <w:ins w:id="1407" w:author="Rafi Aziizi" w:date="2021-11-12T14:39:00Z">
              <w:r>
                <w:t>G</w:t>
              </w:r>
            </w:ins>
            <w:ins w:id="1408" w:author="Rafi Aziizi" w:date="2021-11-12T14:38:00Z">
              <w:r>
                <w:t>uru</w:t>
              </w:r>
            </w:ins>
            <w:ins w:id="1409" w:author="Rafi Aziizi" w:date="2021-11-12T14:37:00Z">
              <w:r>
                <w:t>”</w:t>
              </w:r>
            </w:ins>
          </w:p>
        </w:tc>
        <w:tc>
          <w:tcPr>
            <w:tcW w:w="3964" w:type="dxa"/>
            <w:vAlign w:val="center"/>
          </w:tcPr>
          <w:p w14:paraId="61BCC4CA" w14:textId="77777777" w:rsidR="001F2641" w:rsidRPr="0044182F" w:rsidRDefault="001F2641" w:rsidP="001F2641">
            <w:pPr>
              <w:ind w:left="511"/>
              <w:rPr>
                <w:ins w:id="1410" w:author="Rafi Aziizi" w:date="2021-11-12T14:37:00Z"/>
              </w:rPr>
            </w:pPr>
          </w:p>
        </w:tc>
      </w:tr>
      <w:tr w:rsidR="001F2641" w:rsidRPr="0044182F" w14:paraId="1F26DA05" w14:textId="77777777" w:rsidTr="001F2641">
        <w:trPr>
          <w:jc w:val="center"/>
          <w:ins w:id="1411" w:author="Rafi Aziizi" w:date="2021-11-12T14:37:00Z"/>
        </w:trPr>
        <w:tc>
          <w:tcPr>
            <w:tcW w:w="3827" w:type="dxa"/>
            <w:vAlign w:val="center"/>
          </w:tcPr>
          <w:p w14:paraId="377FB527" w14:textId="77777777" w:rsidR="001F2641" w:rsidRPr="0044182F" w:rsidRDefault="001F2641" w:rsidP="001F2641">
            <w:pPr>
              <w:ind w:left="510"/>
              <w:rPr>
                <w:ins w:id="1412" w:author="Rafi Aziizi" w:date="2021-11-12T14:37:00Z"/>
              </w:rPr>
            </w:pPr>
          </w:p>
        </w:tc>
        <w:tc>
          <w:tcPr>
            <w:tcW w:w="3964" w:type="dxa"/>
            <w:vAlign w:val="center"/>
          </w:tcPr>
          <w:p w14:paraId="3955799A" w14:textId="5795ACA9" w:rsidR="001F2641" w:rsidRPr="0044182F" w:rsidRDefault="001F2641" w:rsidP="001F2641">
            <w:pPr>
              <w:numPr>
                <w:ilvl w:val="0"/>
                <w:numId w:val="80"/>
              </w:numPr>
              <w:spacing w:after="160"/>
              <w:ind w:left="511"/>
              <w:rPr>
                <w:ins w:id="1413" w:author="Rafi Aziizi" w:date="2021-11-12T14:37:00Z"/>
              </w:rPr>
            </w:pPr>
            <w:ins w:id="1414" w:author="Rafi Aziizi" w:date="2021-11-12T14:37:00Z">
              <w:r>
                <w:t xml:space="preserve">Menampilkan seluruh data </w:t>
              </w:r>
            </w:ins>
            <w:ins w:id="1415" w:author="Rafi Aziizi" w:date="2021-11-12T14:38:00Z">
              <w:r>
                <w:t>guru</w:t>
              </w:r>
            </w:ins>
          </w:p>
        </w:tc>
      </w:tr>
      <w:tr w:rsidR="001F2641" w:rsidRPr="0044182F" w14:paraId="28E709CE" w14:textId="77777777" w:rsidTr="001F2641">
        <w:trPr>
          <w:jc w:val="center"/>
          <w:ins w:id="1416" w:author="Rafi Aziizi" w:date="2021-11-12T14:37:00Z"/>
        </w:trPr>
        <w:tc>
          <w:tcPr>
            <w:tcW w:w="3827" w:type="dxa"/>
            <w:vAlign w:val="center"/>
          </w:tcPr>
          <w:p w14:paraId="3086B9D3" w14:textId="692C790C" w:rsidR="001F2641" w:rsidRPr="0044182F" w:rsidRDefault="001F2641" w:rsidP="001F2641">
            <w:pPr>
              <w:pStyle w:val="ListParagraph"/>
              <w:numPr>
                <w:ilvl w:val="0"/>
                <w:numId w:val="80"/>
              </w:numPr>
              <w:rPr>
                <w:ins w:id="1417" w:author="Rafi Aziizi" w:date="2021-11-12T14:37:00Z"/>
              </w:rPr>
            </w:pPr>
            <w:ins w:id="1418" w:author="Rafi Aziizi" w:date="2021-11-12T14:37:00Z">
              <w:r>
                <w:t>Menekan tombol “</w:t>
              </w:r>
            </w:ins>
            <w:ins w:id="1419" w:author="Rafi Aziizi" w:date="2021-11-12T14:39:00Z">
              <w:r>
                <w:t>P</w:t>
              </w:r>
            </w:ins>
            <w:ins w:id="1420" w:author="Rafi Aziizi" w:date="2021-11-12T14:37:00Z">
              <w:r>
                <w:t xml:space="preserve">rofile </w:t>
              </w:r>
            </w:ins>
            <w:ins w:id="1421" w:author="Rafi Aziizi" w:date="2021-11-12T14:39:00Z">
              <w:r>
                <w:t>G</w:t>
              </w:r>
            </w:ins>
            <w:ins w:id="1422" w:author="Rafi Aziizi" w:date="2021-11-12T14:38:00Z">
              <w:r>
                <w:t>uru</w:t>
              </w:r>
            </w:ins>
            <w:ins w:id="1423" w:author="Rafi Aziizi" w:date="2021-11-12T14:37:00Z">
              <w:r>
                <w:t>”</w:t>
              </w:r>
            </w:ins>
          </w:p>
        </w:tc>
        <w:tc>
          <w:tcPr>
            <w:tcW w:w="3964" w:type="dxa"/>
            <w:vAlign w:val="center"/>
          </w:tcPr>
          <w:p w14:paraId="3B939C7C" w14:textId="77777777" w:rsidR="001F2641" w:rsidRDefault="001F2641" w:rsidP="001F2641">
            <w:pPr>
              <w:spacing w:after="160"/>
              <w:ind w:left="511"/>
              <w:rPr>
                <w:ins w:id="1424" w:author="Rafi Aziizi" w:date="2021-11-12T14:37:00Z"/>
              </w:rPr>
            </w:pPr>
          </w:p>
        </w:tc>
      </w:tr>
      <w:tr w:rsidR="001F2641" w:rsidRPr="0044182F" w14:paraId="0CD3ABCE" w14:textId="77777777" w:rsidTr="001F2641">
        <w:trPr>
          <w:jc w:val="center"/>
          <w:ins w:id="1425" w:author="Rafi Aziizi" w:date="2021-11-12T14:37:00Z"/>
        </w:trPr>
        <w:tc>
          <w:tcPr>
            <w:tcW w:w="3827" w:type="dxa"/>
            <w:vAlign w:val="center"/>
          </w:tcPr>
          <w:p w14:paraId="426FE5A0" w14:textId="77777777" w:rsidR="001F2641" w:rsidRDefault="001F2641" w:rsidP="001F2641">
            <w:pPr>
              <w:pStyle w:val="ListParagraph"/>
              <w:rPr>
                <w:ins w:id="1426" w:author="Rafi Aziizi" w:date="2021-11-12T14:37:00Z"/>
              </w:rPr>
            </w:pPr>
          </w:p>
        </w:tc>
        <w:tc>
          <w:tcPr>
            <w:tcW w:w="3964" w:type="dxa"/>
            <w:vAlign w:val="center"/>
          </w:tcPr>
          <w:p w14:paraId="59C8F108" w14:textId="79C1B96B" w:rsidR="001F2641" w:rsidRDefault="001F2641" w:rsidP="001F2641">
            <w:pPr>
              <w:pStyle w:val="ListParagraph"/>
              <w:numPr>
                <w:ilvl w:val="0"/>
                <w:numId w:val="80"/>
              </w:numPr>
              <w:spacing w:after="160"/>
              <w:rPr>
                <w:ins w:id="1427" w:author="Rafi Aziizi" w:date="2021-11-12T14:37:00Z"/>
              </w:rPr>
            </w:pPr>
            <w:ins w:id="1428" w:author="Rafi Aziizi" w:date="2021-11-12T14:37:00Z">
              <w:r>
                <w:t xml:space="preserve">Menampilkan data identitas </w:t>
              </w:r>
            </w:ins>
            <w:ins w:id="1429" w:author="Rafi Aziizi" w:date="2021-11-12T14:38:00Z">
              <w:r>
                <w:t>guru</w:t>
              </w:r>
            </w:ins>
            <w:ins w:id="1430" w:author="Rafi Aziizi" w:date="2021-11-12T14:37:00Z">
              <w:r>
                <w:t xml:space="preserve"> secara keseluruhan</w:t>
              </w:r>
            </w:ins>
          </w:p>
        </w:tc>
      </w:tr>
      <w:tr w:rsidR="001F2641" w:rsidRPr="0044182F" w14:paraId="2DB0F533" w14:textId="77777777" w:rsidTr="001F2641">
        <w:trPr>
          <w:jc w:val="center"/>
          <w:ins w:id="1431" w:author="Rafi Aziizi" w:date="2021-11-12T14:37:00Z"/>
        </w:trPr>
        <w:tc>
          <w:tcPr>
            <w:tcW w:w="3827" w:type="dxa"/>
            <w:vAlign w:val="center"/>
          </w:tcPr>
          <w:p w14:paraId="2F72C6E4" w14:textId="323DAF32" w:rsidR="001F2641" w:rsidRDefault="001F2641" w:rsidP="001F2641">
            <w:pPr>
              <w:pStyle w:val="ListParagraph"/>
              <w:numPr>
                <w:ilvl w:val="0"/>
                <w:numId w:val="80"/>
              </w:numPr>
              <w:rPr>
                <w:ins w:id="1432" w:author="Rafi Aziizi" w:date="2021-11-12T14:37:00Z"/>
              </w:rPr>
            </w:pPr>
            <w:ins w:id="1433" w:author="Rafi Aziizi" w:date="2021-11-12T14:37:00Z">
              <w:r>
                <w:lastRenderedPageBreak/>
                <w:t xml:space="preserve">Melakukan perubahan data </w:t>
              </w:r>
            </w:ins>
            <w:ins w:id="1434" w:author="Rafi Aziizi" w:date="2021-11-12T14:39:00Z">
              <w:r>
                <w:t>guru</w:t>
              </w:r>
            </w:ins>
          </w:p>
        </w:tc>
        <w:tc>
          <w:tcPr>
            <w:tcW w:w="3964" w:type="dxa"/>
            <w:vAlign w:val="center"/>
          </w:tcPr>
          <w:p w14:paraId="6144F67D" w14:textId="77777777" w:rsidR="001F2641" w:rsidRDefault="001F2641" w:rsidP="001F2641">
            <w:pPr>
              <w:spacing w:after="160"/>
              <w:rPr>
                <w:ins w:id="1435" w:author="Rafi Aziizi" w:date="2021-11-12T14:37:00Z"/>
              </w:rPr>
            </w:pPr>
          </w:p>
        </w:tc>
      </w:tr>
      <w:tr w:rsidR="001F2641" w:rsidRPr="0044182F" w14:paraId="4C2C2132" w14:textId="77777777" w:rsidTr="001F2641">
        <w:trPr>
          <w:jc w:val="center"/>
          <w:ins w:id="1436" w:author="Rafi Aziizi" w:date="2021-11-12T14:37:00Z"/>
        </w:trPr>
        <w:tc>
          <w:tcPr>
            <w:tcW w:w="3827" w:type="dxa"/>
            <w:vAlign w:val="center"/>
          </w:tcPr>
          <w:p w14:paraId="78BB6C8E" w14:textId="77777777" w:rsidR="001F2641" w:rsidRDefault="001F2641" w:rsidP="001F2641">
            <w:pPr>
              <w:rPr>
                <w:ins w:id="1437" w:author="Rafi Aziizi" w:date="2021-11-12T14:37:00Z"/>
              </w:rPr>
            </w:pPr>
          </w:p>
        </w:tc>
        <w:tc>
          <w:tcPr>
            <w:tcW w:w="3964" w:type="dxa"/>
            <w:vAlign w:val="center"/>
          </w:tcPr>
          <w:p w14:paraId="49408B48" w14:textId="77ACC8AC" w:rsidR="001F2641" w:rsidRDefault="001F2641" w:rsidP="001F2641">
            <w:pPr>
              <w:pStyle w:val="ListParagraph"/>
              <w:numPr>
                <w:ilvl w:val="0"/>
                <w:numId w:val="80"/>
              </w:numPr>
              <w:spacing w:after="160"/>
              <w:rPr>
                <w:ins w:id="1438" w:author="Rafi Aziizi" w:date="2021-11-12T14:37:00Z"/>
              </w:rPr>
            </w:pPr>
            <w:ins w:id="1439" w:author="Rafi Aziizi" w:date="2021-11-12T14:37:00Z">
              <w:r>
                <w:t xml:space="preserve">Menyimpan data </w:t>
              </w:r>
            </w:ins>
            <w:ins w:id="1440" w:author="Rafi Aziizi" w:date="2021-11-12T14:39:00Z">
              <w:r>
                <w:t>guru</w:t>
              </w:r>
            </w:ins>
            <w:ins w:id="1441" w:author="Rafi Aziizi" w:date="2021-11-12T14:37:00Z">
              <w:r>
                <w:t xml:space="preserve"> terbaru pada </w:t>
              </w:r>
              <w:r w:rsidRPr="00C70CAF">
                <w:rPr>
                  <w:i/>
                  <w:iCs/>
                </w:rPr>
                <w:t>database</w:t>
              </w:r>
            </w:ins>
          </w:p>
        </w:tc>
      </w:tr>
      <w:tr w:rsidR="001F2641" w:rsidRPr="001B1AF9" w14:paraId="7AF95CB6" w14:textId="77777777" w:rsidTr="001F2641">
        <w:trPr>
          <w:jc w:val="center"/>
          <w:ins w:id="1442"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443" w:author="Rafi Aziizi" w:date="2021-11-12T14:37:00Z"/>
                <w:b/>
                <w:bCs/>
              </w:rPr>
            </w:pPr>
            <w:ins w:id="1444" w:author="Rafi Aziizi" w:date="2021-11-12T14:37:00Z">
              <w:r w:rsidRPr="001B1AF9">
                <w:rPr>
                  <w:b/>
                  <w:bCs/>
                </w:rPr>
                <w:t>Skenario Eksepsi (Optional)</w:t>
              </w:r>
            </w:ins>
          </w:p>
        </w:tc>
      </w:tr>
      <w:tr w:rsidR="001F2641" w:rsidRPr="001B1AF9" w14:paraId="0AA75954" w14:textId="77777777" w:rsidTr="001F2641">
        <w:trPr>
          <w:jc w:val="center"/>
          <w:ins w:id="1445"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446" w:author="Rafi Aziizi" w:date="2021-11-12T14:37:00Z"/>
                <w:b/>
                <w:bCs/>
              </w:rPr>
            </w:pPr>
            <w:ins w:id="1447"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448" w:author="Rafi Aziizi" w:date="2021-11-12T14:37:00Z"/>
                <w:b/>
                <w:bCs/>
              </w:rPr>
            </w:pPr>
            <w:ins w:id="1449" w:author="Rafi Aziizi" w:date="2021-11-12T14:37:00Z">
              <w:r w:rsidRPr="001B1AF9">
                <w:rPr>
                  <w:b/>
                  <w:bCs/>
                </w:rPr>
                <w:t>Reaksi Sistem</w:t>
              </w:r>
            </w:ins>
          </w:p>
        </w:tc>
      </w:tr>
      <w:tr w:rsidR="001F2641" w14:paraId="564563A5" w14:textId="77777777" w:rsidTr="001F2641">
        <w:trPr>
          <w:jc w:val="center"/>
          <w:ins w:id="1450" w:author="Rafi Aziizi" w:date="2021-11-12T14:37:00Z"/>
        </w:trPr>
        <w:tc>
          <w:tcPr>
            <w:tcW w:w="3827" w:type="dxa"/>
            <w:vAlign w:val="center"/>
          </w:tcPr>
          <w:p w14:paraId="511A9F71" w14:textId="68C091DE" w:rsidR="001F2641" w:rsidRDefault="001F2641" w:rsidP="001F2641">
            <w:pPr>
              <w:ind w:left="360"/>
              <w:rPr>
                <w:ins w:id="1451" w:author="Rafi Aziizi" w:date="2021-11-12T14:37:00Z"/>
              </w:rPr>
            </w:pPr>
            <w:ins w:id="1452" w:author="Rafi Aziizi" w:date="2021-11-12T14:37:00Z">
              <w:r>
                <w:t xml:space="preserve">5a. Tidak memasukan secara benar data </w:t>
              </w:r>
            </w:ins>
            <w:ins w:id="1453" w:author="Rafi Aziizi" w:date="2021-11-12T14:39:00Z">
              <w:r>
                <w:t>guru</w:t>
              </w:r>
            </w:ins>
            <w:ins w:id="1454"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1455" w:author="Rafi Aziizi" w:date="2021-11-12T14:37:00Z"/>
              </w:rPr>
            </w:pPr>
          </w:p>
        </w:tc>
      </w:tr>
      <w:tr w:rsidR="001F2641" w14:paraId="40CD3F98" w14:textId="77777777" w:rsidTr="001F2641">
        <w:trPr>
          <w:jc w:val="center"/>
          <w:ins w:id="1456" w:author="Rafi Aziizi" w:date="2021-11-12T14:37:00Z"/>
        </w:trPr>
        <w:tc>
          <w:tcPr>
            <w:tcW w:w="3827" w:type="dxa"/>
            <w:vAlign w:val="center"/>
          </w:tcPr>
          <w:p w14:paraId="3F0CA7C7" w14:textId="77777777" w:rsidR="001F2641" w:rsidRDefault="001F2641" w:rsidP="001F2641">
            <w:pPr>
              <w:pStyle w:val="ListParagraph"/>
              <w:ind w:left="450"/>
              <w:rPr>
                <w:ins w:id="1457" w:author="Rafi Aziizi" w:date="2021-11-12T14:37:00Z"/>
              </w:rPr>
            </w:pPr>
          </w:p>
        </w:tc>
        <w:tc>
          <w:tcPr>
            <w:tcW w:w="3964" w:type="dxa"/>
            <w:vAlign w:val="center"/>
          </w:tcPr>
          <w:p w14:paraId="638D5A47" w14:textId="116CE648" w:rsidR="001F2641" w:rsidRDefault="001F2641" w:rsidP="001F2641">
            <w:pPr>
              <w:spacing w:after="160"/>
              <w:ind w:left="360"/>
              <w:rPr>
                <w:ins w:id="1458" w:author="Rafi Aziizi" w:date="2021-11-12T14:37:00Z"/>
              </w:rPr>
            </w:pPr>
            <w:ins w:id="1459" w:author="Rafi Aziizi" w:date="2021-11-12T14:37:00Z">
              <w:r>
                <w:t xml:space="preserve">3b. Menampilkan pemberitahuan melalui notifikasi bahwa data </w:t>
              </w:r>
            </w:ins>
            <w:ins w:id="1460" w:author="Rafi Aziizi" w:date="2021-11-12T14:39:00Z">
              <w:r>
                <w:t>guru</w:t>
              </w:r>
            </w:ins>
            <w:ins w:id="1461" w:author="Rafi Aziizi" w:date="2021-11-12T14:37:00Z">
              <w:r>
                <w:t xml:space="preserve"> tidak memenuhi persyaratan dan gagal diperbaharui</w:t>
              </w:r>
            </w:ins>
          </w:p>
        </w:tc>
      </w:tr>
    </w:tbl>
    <w:p w14:paraId="7C03C62A" w14:textId="77777777" w:rsidR="001F2641" w:rsidRDefault="001F2641" w:rsidP="001F2641">
      <w:pPr>
        <w:ind w:left="66"/>
        <w:rPr>
          <w:ins w:id="1462" w:author="Rafi Aziizi" w:date="2021-11-12T14:37:00Z"/>
        </w:rPr>
      </w:pPr>
    </w:p>
    <w:p w14:paraId="5175CE68" w14:textId="780786F5" w:rsidR="001F2641" w:rsidRDefault="001F2641">
      <w:pPr>
        <w:ind w:left="66"/>
        <w:pPrChange w:id="1463" w:author="Rafi Aziizi" w:date="2021-11-12T14:36:00Z">
          <w:pPr>
            <w:pStyle w:val="ListParagraph"/>
            <w:numPr>
              <w:numId w:val="25"/>
            </w:numPr>
            <w:ind w:left="426" w:hanging="360"/>
          </w:pPr>
        </w:pPrChange>
      </w:pPr>
      <w:ins w:id="1464" w:author="Rafi Aziizi" w:date="2021-11-12T14:37:00Z">
        <w:r>
          <w:t xml:space="preserve">d. </w:t>
        </w:r>
      </w:ins>
      <w:ins w:id="1465" w:author="Rafi Aziizi" w:date="2021-11-12T14:45:00Z">
        <w:r w:rsidR="00522ADB">
          <w:t xml:space="preserve">Skenario </w:t>
        </w:r>
      </w:ins>
      <w:ins w:id="1466" w:author="Rafi Aziizi" w:date="2021-11-12T14:37:00Z">
        <w:r>
          <w:t>Lihat Guru</w:t>
        </w:r>
      </w:ins>
    </w:p>
    <w:p w14:paraId="1E533932" w14:textId="29C4D1EA" w:rsidR="00117601" w:rsidRDefault="00117601" w:rsidP="005B790F">
      <w:pPr>
        <w:pStyle w:val="Caption"/>
        <w:keepNext/>
        <w:jc w:val="center"/>
      </w:pPr>
      <w:bookmarkStart w:id="1467"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r w:rsidRPr="00E15FFB">
        <w:t xml:space="preserve">Skenario Use Case Kelola </w:t>
      </w:r>
      <w:r>
        <w:t>Guru</w:t>
      </w:r>
      <w:bookmarkEnd w:id="146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468" w:author="Rafi Aziizi" w:date="2021-11-12T14:37:00Z">
              <w:r w:rsidDel="001F2641">
                <w:delText xml:space="preserve">Kelola </w:delText>
              </w:r>
            </w:del>
            <w:ins w:id="1469"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470" w:author="Rafi Aziizi" w:date="2021-11-12T14:45:00Z">
              <w:r>
                <w:t>Use case ini merupakan use case generalisasi dari kelola guru untuk melihat data guru.</w:t>
              </w:r>
            </w:ins>
            <w:del w:id="1471"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472" w:author="Rafi Aziizi" w:date="2021-11-12T14:46:00Z">
              <w:r w:rsidDel="00522ADB">
                <w:delText>Data tetap pada kondisi biasa</w:delText>
              </w:r>
            </w:del>
            <w:ins w:id="1473"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474" w:author="Rafi Aziizi" w:date="2021-11-12T14:46:00Z">
              <w:r w:rsidDel="00522ADB">
                <w:delText>telah dikelola atau diedit</w:delText>
              </w:r>
            </w:del>
            <w:ins w:id="1475"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476" w:author="Rafi Aziizi" w:date="2021-11-12T10:47:00Z">
              <w:r w:rsidDel="007C5FA9">
                <w:delText>Aktor masuk kedalam</w:delText>
              </w:r>
            </w:del>
            <w:ins w:id="1477"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rsidP="00522ADB">
            <w:pPr>
              <w:pStyle w:val="ListParagraph"/>
              <w:ind w:left="455"/>
            </w:pPr>
            <w:ins w:id="1478" w:author="Rafi Aziizi" w:date="2021-11-12T14:47:00Z">
              <w:r>
                <w:t>2a. Memasukan data guru yang tidak ada didalam sistem</w:t>
              </w:r>
            </w:ins>
            <w:del w:id="1479"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rsidP="00522ADB">
            <w:pPr>
              <w:pStyle w:val="ListParagraph"/>
              <w:spacing w:after="160"/>
              <w:ind w:left="468"/>
            </w:pPr>
          </w:p>
        </w:tc>
      </w:tr>
      <w:tr w:rsidR="00522ADB" w14:paraId="366BF855" w14:textId="77777777" w:rsidTr="003E4796">
        <w:trPr>
          <w:jc w:val="center"/>
        </w:trPr>
        <w:tc>
          <w:tcPr>
            <w:tcW w:w="3827" w:type="dxa"/>
            <w:vAlign w:val="center"/>
          </w:tcPr>
          <w:p w14:paraId="343C6929" w14:textId="77777777" w:rsidR="00522ADB" w:rsidRDefault="00522ADB" w:rsidP="00522ADB">
            <w:pPr>
              <w:pStyle w:val="ListParagraph"/>
              <w:ind w:left="450"/>
            </w:pPr>
          </w:p>
        </w:tc>
        <w:tc>
          <w:tcPr>
            <w:tcW w:w="3964" w:type="dxa"/>
            <w:vAlign w:val="center"/>
          </w:tcPr>
          <w:p w14:paraId="0C9B21CA" w14:textId="1AAA3759" w:rsidR="00522ADB" w:rsidRDefault="00522ADB" w:rsidP="00522ADB">
            <w:pPr>
              <w:pStyle w:val="ListParagraph"/>
              <w:spacing w:after="160"/>
              <w:ind w:left="468"/>
            </w:pPr>
            <w:ins w:id="1480" w:author="Rafi Aziizi" w:date="2021-11-12T14:47:00Z">
              <w:r>
                <w:t>2b. Menampilkan pemberitahuan melalui notifikasi bahwa data guru tidak ditemukan</w:t>
              </w:r>
            </w:ins>
            <w:del w:id="1481"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482" w:author="Rafi Aziizi" w:date="2021-11-12T14:48:00Z"/>
        </w:rPr>
      </w:pPr>
      <w:r>
        <w:t>Skenario Kelola Walikelas</w:t>
      </w:r>
    </w:p>
    <w:p w14:paraId="1AEC1C85" w14:textId="32FBCF14" w:rsidR="00522ADB" w:rsidRDefault="00522ADB">
      <w:pPr>
        <w:ind w:firstLine="426"/>
        <w:rPr>
          <w:ins w:id="1483" w:author="Rafi Aziizi" w:date="2021-11-12T14:47:00Z"/>
        </w:rPr>
        <w:pPrChange w:id="1484" w:author="Rafi Aziizi" w:date="2021-11-12T14:49:00Z">
          <w:pPr>
            <w:pStyle w:val="ListParagraph"/>
            <w:numPr>
              <w:numId w:val="25"/>
            </w:numPr>
            <w:ind w:left="426" w:hanging="360"/>
          </w:pPr>
        </w:pPrChange>
      </w:pPr>
      <w:ins w:id="1485" w:author="Rafi Aziizi" w:date="2021-11-12T14:48:00Z">
        <w:r>
          <w:t xml:space="preserve">Pada skenario kelola </w:t>
        </w:r>
      </w:ins>
      <w:ins w:id="1486" w:author="Rafi Aziizi" w:date="2021-11-12T14:57:00Z">
        <w:r w:rsidR="005D5AD6">
          <w:t>walikelas</w:t>
        </w:r>
      </w:ins>
      <w:ins w:id="1487" w:author="Rafi Aziizi" w:date="2021-11-12T14:48:00Z">
        <w:r>
          <w:t xml:space="preserve"> terdapat 4 generalisasi data yaitu tambah </w:t>
        </w:r>
      </w:ins>
      <w:ins w:id="1488" w:author="Rafi Aziizi" w:date="2021-11-12T14:57:00Z">
        <w:r w:rsidR="005D5AD6">
          <w:t>walikelas</w:t>
        </w:r>
      </w:ins>
      <w:ins w:id="1489" w:author="Rafi Aziizi" w:date="2021-11-12T14:48:00Z">
        <w:r>
          <w:t xml:space="preserve">, hapus </w:t>
        </w:r>
      </w:ins>
      <w:ins w:id="1490" w:author="Rafi Aziizi" w:date="2021-11-12T14:57:00Z">
        <w:r w:rsidR="005D5AD6">
          <w:t>walikelas</w:t>
        </w:r>
      </w:ins>
      <w:ins w:id="1491" w:author="Rafi Aziizi" w:date="2021-11-12T14:48:00Z">
        <w:r>
          <w:t xml:space="preserve">, edit </w:t>
        </w:r>
      </w:ins>
      <w:ins w:id="1492" w:author="Rafi Aziizi" w:date="2021-11-12T14:57:00Z">
        <w:r w:rsidR="005D5AD6">
          <w:t xml:space="preserve">walikelas </w:t>
        </w:r>
      </w:ins>
      <w:ins w:id="1493" w:author="Rafi Aziizi" w:date="2021-11-12T14:48:00Z">
        <w:r>
          <w:t xml:space="preserve">dan lihat </w:t>
        </w:r>
      </w:ins>
      <w:ins w:id="1494" w:author="Rafi Aziizi" w:date="2021-11-12T14:57:00Z">
        <w:r w:rsidR="005D5AD6">
          <w:t>walikelas</w:t>
        </w:r>
      </w:ins>
      <w:ins w:id="1495" w:author="Rafi Aziizi" w:date="2021-11-12T14:48:00Z">
        <w:r>
          <w:t>. Hal tersebut dijelaskan pada poin-poin dibawah ini :</w:t>
        </w:r>
      </w:ins>
    </w:p>
    <w:p w14:paraId="751A60A7" w14:textId="1BE18AA6" w:rsidR="00522ADB" w:rsidRDefault="00522ADB" w:rsidP="00522ADB">
      <w:pPr>
        <w:ind w:left="66"/>
        <w:rPr>
          <w:ins w:id="1496" w:author="Rafi Aziizi" w:date="2021-11-12T14:52:00Z"/>
        </w:rPr>
      </w:pPr>
      <w:ins w:id="1497" w:author="Rafi Aziizi" w:date="2021-11-12T14:47:00Z">
        <w:r>
          <w:t>a. Skenario Tambah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C70CAF">
        <w:trPr>
          <w:jc w:val="center"/>
          <w:ins w:id="1498" w:author="Rafi Aziizi" w:date="2021-11-12T14:52:00Z"/>
        </w:trPr>
        <w:tc>
          <w:tcPr>
            <w:tcW w:w="3827" w:type="dxa"/>
            <w:shd w:val="clear" w:color="auto" w:fill="F2EE98"/>
            <w:vAlign w:val="center"/>
          </w:tcPr>
          <w:p w14:paraId="66350642" w14:textId="77777777" w:rsidR="00522ADB" w:rsidRPr="0044182F" w:rsidRDefault="00522ADB" w:rsidP="00C70CAF">
            <w:pPr>
              <w:rPr>
                <w:ins w:id="1499" w:author="Rafi Aziizi" w:date="2021-11-12T14:52:00Z"/>
                <w:b/>
              </w:rPr>
            </w:pPr>
            <w:ins w:id="1500"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C70CAF">
            <w:pPr>
              <w:rPr>
                <w:ins w:id="1501" w:author="Rafi Aziizi" w:date="2021-11-12T14:52:00Z"/>
              </w:rPr>
            </w:pPr>
            <w:ins w:id="1502" w:author="Rafi Aziizi" w:date="2021-11-12T14:52:00Z">
              <w:r>
                <w:t>Tambah Walikelas</w:t>
              </w:r>
            </w:ins>
          </w:p>
        </w:tc>
      </w:tr>
      <w:tr w:rsidR="00522ADB" w:rsidRPr="002F6C1D" w14:paraId="5EA97668" w14:textId="77777777" w:rsidTr="00C70CAF">
        <w:trPr>
          <w:jc w:val="center"/>
          <w:ins w:id="1503" w:author="Rafi Aziizi" w:date="2021-11-12T14:52:00Z"/>
        </w:trPr>
        <w:tc>
          <w:tcPr>
            <w:tcW w:w="3827" w:type="dxa"/>
            <w:vAlign w:val="center"/>
          </w:tcPr>
          <w:p w14:paraId="1F649F2C" w14:textId="77777777" w:rsidR="00522ADB" w:rsidRPr="0044182F" w:rsidRDefault="00522ADB" w:rsidP="00C70CAF">
            <w:pPr>
              <w:rPr>
                <w:ins w:id="1504" w:author="Rafi Aziizi" w:date="2021-11-12T14:52:00Z"/>
                <w:b/>
              </w:rPr>
            </w:pPr>
            <w:ins w:id="1505" w:author="Rafi Aziizi" w:date="2021-11-12T14:52:00Z">
              <w:r w:rsidRPr="0044182F">
                <w:rPr>
                  <w:b/>
                </w:rPr>
                <w:t>ID</w:t>
              </w:r>
            </w:ins>
          </w:p>
        </w:tc>
        <w:tc>
          <w:tcPr>
            <w:tcW w:w="3964" w:type="dxa"/>
            <w:vAlign w:val="center"/>
          </w:tcPr>
          <w:p w14:paraId="723B0E88" w14:textId="2783A878" w:rsidR="00522ADB" w:rsidRPr="002F6C1D" w:rsidRDefault="00522ADB" w:rsidP="00C70CAF">
            <w:pPr>
              <w:rPr>
                <w:ins w:id="1506" w:author="Rafi Aziizi" w:date="2021-11-12T14:52:00Z"/>
              </w:rPr>
            </w:pPr>
            <w:ins w:id="1507" w:author="Rafi Aziizi" w:date="2021-11-12T14:52:00Z">
              <w:r>
                <w:t>RC14</w:t>
              </w:r>
            </w:ins>
          </w:p>
        </w:tc>
      </w:tr>
      <w:tr w:rsidR="00522ADB" w:rsidRPr="000C722D" w14:paraId="3403D84B" w14:textId="77777777" w:rsidTr="00C70CAF">
        <w:trPr>
          <w:jc w:val="center"/>
          <w:ins w:id="1508" w:author="Rafi Aziizi" w:date="2021-11-12T14:52:00Z"/>
        </w:trPr>
        <w:tc>
          <w:tcPr>
            <w:tcW w:w="3827" w:type="dxa"/>
            <w:vAlign w:val="center"/>
          </w:tcPr>
          <w:p w14:paraId="26306F7D" w14:textId="77777777" w:rsidR="00522ADB" w:rsidRPr="0044182F" w:rsidRDefault="00522ADB" w:rsidP="00C70CAF">
            <w:pPr>
              <w:rPr>
                <w:ins w:id="1509" w:author="Rafi Aziizi" w:date="2021-11-12T14:52:00Z"/>
                <w:b/>
              </w:rPr>
            </w:pPr>
            <w:ins w:id="1510" w:author="Rafi Aziizi" w:date="2021-11-12T14:52:00Z">
              <w:r w:rsidRPr="0044182F">
                <w:rPr>
                  <w:b/>
                </w:rPr>
                <w:t>Description</w:t>
              </w:r>
            </w:ins>
          </w:p>
        </w:tc>
        <w:tc>
          <w:tcPr>
            <w:tcW w:w="3964" w:type="dxa"/>
          </w:tcPr>
          <w:p w14:paraId="2B31E3FB" w14:textId="48F23781" w:rsidR="00522ADB" w:rsidRPr="000C722D" w:rsidRDefault="00522ADB" w:rsidP="00C70CAF">
            <w:pPr>
              <w:rPr>
                <w:ins w:id="1511" w:author="Rafi Aziizi" w:date="2021-11-12T14:52:00Z"/>
              </w:rPr>
            </w:pPr>
            <w:ins w:id="1512" w:author="Rafi Aziizi" w:date="2021-11-12T14:52:00Z">
              <w:r>
                <w:t>Use case ini merupakan use case generalisasi dari kelola walikelas untuk menambah data walikelas.</w:t>
              </w:r>
            </w:ins>
          </w:p>
        </w:tc>
      </w:tr>
      <w:tr w:rsidR="00522ADB" w:rsidRPr="002F6C1D" w14:paraId="26B4B6EB" w14:textId="77777777" w:rsidTr="00C70CAF">
        <w:trPr>
          <w:jc w:val="center"/>
          <w:ins w:id="1513" w:author="Rafi Aziizi" w:date="2021-11-12T14:52:00Z"/>
        </w:trPr>
        <w:tc>
          <w:tcPr>
            <w:tcW w:w="3827" w:type="dxa"/>
            <w:vAlign w:val="center"/>
          </w:tcPr>
          <w:p w14:paraId="128D935C" w14:textId="77777777" w:rsidR="00522ADB" w:rsidRPr="0044182F" w:rsidRDefault="00522ADB" w:rsidP="00C70CAF">
            <w:pPr>
              <w:rPr>
                <w:ins w:id="1514" w:author="Rafi Aziizi" w:date="2021-11-12T14:52:00Z"/>
                <w:b/>
              </w:rPr>
            </w:pPr>
            <w:ins w:id="1515" w:author="Rafi Aziizi" w:date="2021-11-12T14:52:00Z">
              <w:r w:rsidRPr="0044182F">
                <w:rPr>
                  <w:b/>
                </w:rPr>
                <w:t>Actors</w:t>
              </w:r>
            </w:ins>
          </w:p>
        </w:tc>
        <w:tc>
          <w:tcPr>
            <w:tcW w:w="3964" w:type="dxa"/>
            <w:vAlign w:val="center"/>
          </w:tcPr>
          <w:p w14:paraId="5C5AE94B" w14:textId="77777777" w:rsidR="00522ADB" w:rsidRPr="002F6C1D" w:rsidRDefault="00522ADB" w:rsidP="00C70CAF">
            <w:pPr>
              <w:rPr>
                <w:ins w:id="1516" w:author="Rafi Aziizi" w:date="2021-11-12T14:52:00Z"/>
              </w:rPr>
            </w:pPr>
            <w:ins w:id="1517" w:author="Rafi Aziizi" w:date="2021-11-12T14:52:00Z">
              <w:r>
                <w:t>Bag.IT, Guru BK.</w:t>
              </w:r>
            </w:ins>
          </w:p>
        </w:tc>
      </w:tr>
      <w:tr w:rsidR="00522ADB" w:rsidRPr="0044182F" w14:paraId="75367A09" w14:textId="77777777" w:rsidTr="00C70CAF">
        <w:trPr>
          <w:jc w:val="center"/>
          <w:ins w:id="1518" w:author="Rafi Aziizi" w:date="2021-11-12T14:52:00Z"/>
        </w:trPr>
        <w:tc>
          <w:tcPr>
            <w:tcW w:w="3827" w:type="dxa"/>
            <w:vAlign w:val="center"/>
          </w:tcPr>
          <w:p w14:paraId="7DDA1296" w14:textId="77777777" w:rsidR="00522ADB" w:rsidRPr="0044182F" w:rsidRDefault="00522ADB" w:rsidP="00C70CAF">
            <w:pPr>
              <w:rPr>
                <w:ins w:id="1519" w:author="Rafi Aziizi" w:date="2021-11-12T14:52:00Z"/>
                <w:b/>
              </w:rPr>
            </w:pPr>
            <w:ins w:id="1520" w:author="Rafi Aziizi" w:date="2021-11-12T14:52:00Z">
              <w:r w:rsidRPr="0044182F">
                <w:rPr>
                  <w:b/>
                </w:rPr>
                <w:t>Frequency of Use</w:t>
              </w:r>
            </w:ins>
          </w:p>
        </w:tc>
        <w:tc>
          <w:tcPr>
            <w:tcW w:w="3964" w:type="dxa"/>
            <w:vAlign w:val="center"/>
          </w:tcPr>
          <w:p w14:paraId="3207EDB1" w14:textId="77777777" w:rsidR="00522ADB" w:rsidRPr="007B7AB3" w:rsidRDefault="00522ADB" w:rsidP="00C70CAF">
            <w:pPr>
              <w:rPr>
                <w:ins w:id="1521" w:author="Rafi Aziizi" w:date="2021-11-12T14:52:00Z"/>
                <w:i/>
                <w:iCs/>
              </w:rPr>
            </w:pPr>
            <w:ins w:id="1522" w:author="Rafi Aziizi" w:date="2021-11-12T14:52:00Z">
              <w:r>
                <w:rPr>
                  <w:i/>
                  <w:iCs/>
                </w:rPr>
                <w:t>Conditional</w:t>
              </w:r>
            </w:ins>
          </w:p>
        </w:tc>
      </w:tr>
      <w:tr w:rsidR="00522ADB" w:rsidRPr="0044182F" w14:paraId="5F273B7A" w14:textId="77777777" w:rsidTr="00C70CAF">
        <w:trPr>
          <w:jc w:val="center"/>
          <w:ins w:id="1523" w:author="Rafi Aziizi" w:date="2021-11-12T14:52:00Z"/>
        </w:trPr>
        <w:tc>
          <w:tcPr>
            <w:tcW w:w="3827" w:type="dxa"/>
            <w:vAlign w:val="center"/>
          </w:tcPr>
          <w:p w14:paraId="45F4AA33" w14:textId="77777777" w:rsidR="00522ADB" w:rsidRPr="0044182F" w:rsidRDefault="00522ADB" w:rsidP="00C70CAF">
            <w:pPr>
              <w:rPr>
                <w:ins w:id="1524" w:author="Rafi Aziizi" w:date="2021-11-12T14:52:00Z"/>
                <w:b/>
              </w:rPr>
            </w:pPr>
            <w:ins w:id="1525" w:author="Rafi Aziizi" w:date="2021-11-12T14:52:00Z">
              <w:r w:rsidRPr="0044182F">
                <w:rPr>
                  <w:b/>
                </w:rPr>
                <w:t>Triggers</w:t>
              </w:r>
            </w:ins>
          </w:p>
        </w:tc>
        <w:tc>
          <w:tcPr>
            <w:tcW w:w="3964" w:type="dxa"/>
            <w:vAlign w:val="center"/>
          </w:tcPr>
          <w:p w14:paraId="563234FA" w14:textId="77777777" w:rsidR="00522ADB" w:rsidRPr="0044182F" w:rsidRDefault="00522ADB" w:rsidP="00C70CAF">
            <w:pPr>
              <w:rPr>
                <w:ins w:id="1526" w:author="Rafi Aziizi" w:date="2021-11-12T14:52:00Z"/>
              </w:rPr>
            </w:pPr>
            <w:ins w:id="1527" w:author="Rafi Aziizi" w:date="2021-11-12T14:52:00Z">
              <w:r>
                <w:t>-</w:t>
              </w:r>
            </w:ins>
          </w:p>
        </w:tc>
      </w:tr>
      <w:tr w:rsidR="00522ADB" w:rsidRPr="0081005E" w14:paraId="5280CD5A" w14:textId="77777777" w:rsidTr="00C70CAF">
        <w:trPr>
          <w:jc w:val="center"/>
          <w:ins w:id="1528" w:author="Rafi Aziizi" w:date="2021-11-12T14:52:00Z"/>
        </w:trPr>
        <w:tc>
          <w:tcPr>
            <w:tcW w:w="3827" w:type="dxa"/>
            <w:vAlign w:val="center"/>
          </w:tcPr>
          <w:p w14:paraId="7F219D4B" w14:textId="77777777" w:rsidR="00522ADB" w:rsidRPr="0044182F" w:rsidRDefault="00522ADB" w:rsidP="00C70CAF">
            <w:pPr>
              <w:rPr>
                <w:ins w:id="1529" w:author="Rafi Aziizi" w:date="2021-11-12T14:52:00Z"/>
                <w:b/>
              </w:rPr>
            </w:pPr>
            <w:ins w:id="1530" w:author="Rafi Aziizi" w:date="2021-11-12T14:52:00Z">
              <w:r w:rsidRPr="0044182F">
                <w:rPr>
                  <w:b/>
                </w:rPr>
                <w:t>Pre-Conditions</w:t>
              </w:r>
            </w:ins>
          </w:p>
        </w:tc>
        <w:tc>
          <w:tcPr>
            <w:tcW w:w="3964" w:type="dxa"/>
            <w:vAlign w:val="center"/>
          </w:tcPr>
          <w:p w14:paraId="479C4E9E" w14:textId="431A176B" w:rsidR="00522ADB" w:rsidRPr="0081005E" w:rsidRDefault="00522ADB" w:rsidP="00C70CAF">
            <w:pPr>
              <w:rPr>
                <w:ins w:id="1531" w:author="Rafi Aziizi" w:date="2021-11-12T14:52:00Z"/>
                <w:i/>
                <w:iCs/>
              </w:rPr>
            </w:pPr>
            <w:ins w:id="1532" w:author="Rafi Aziizi" w:date="2021-11-12T14:52:00Z">
              <w:r>
                <w:t>Data walikelas tidak ada</w:t>
              </w:r>
            </w:ins>
          </w:p>
        </w:tc>
      </w:tr>
      <w:tr w:rsidR="00522ADB" w:rsidRPr="0048762E" w14:paraId="199DCACF" w14:textId="77777777" w:rsidTr="00C70CAF">
        <w:trPr>
          <w:jc w:val="center"/>
          <w:ins w:id="1533" w:author="Rafi Aziizi" w:date="2021-11-12T14:52:00Z"/>
        </w:trPr>
        <w:tc>
          <w:tcPr>
            <w:tcW w:w="3827" w:type="dxa"/>
            <w:vAlign w:val="center"/>
          </w:tcPr>
          <w:p w14:paraId="3252DA40" w14:textId="77777777" w:rsidR="00522ADB" w:rsidRPr="0044182F" w:rsidRDefault="00522ADB" w:rsidP="00C70CAF">
            <w:pPr>
              <w:rPr>
                <w:ins w:id="1534" w:author="Rafi Aziizi" w:date="2021-11-12T14:52:00Z"/>
                <w:b/>
              </w:rPr>
            </w:pPr>
            <w:ins w:id="1535" w:author="Rafi Aziizi" w:date="2021-11-12T14:52:00Z">
              <w:r w:rsidRPr="0044182F">
                <w:rPr>
                  <w:b/>
                </w:rPr>
                <w:t>Post-Conditions</w:t>
              </w:r>
            </w:ins>
          </w:p>
        </w:tc>
        <w:tc>
          <w:tcPr>
            <w:tcW w:w="3964" w:type="dxa"/>
            <w:vAlign w:val="center"/>
          </w:tcPr>
          <w:p w14:paraId="2F8B99F3" w14:textId="0ABDF882" w:rsidR="00522ADB" w:rsidRPr="0048762E" w:rsidRDefault="00522ADB" w:rsidP="00C70CAF">
            <w:pPr>
              <w:rPr>
                <w:ins w:id="1536" w:author="Rafi Aziizi" w:date="2021-11-12T14:52:00Z"/>
              </w:rPr>
            </w:pPr>
            <w:ins w:id="1537" w:author="Rafi Aziizi" w:date="2021-11-12T14:52:00Z">
              <w:r>
                <w:t>Data walikelas baru ditampilkan</w:t>
              </w:r>
            </w:ins>
          </w:p>
        </w:tc>
      </w:tr>
      <w:tr w:rsidR="00522ADB" w:rsidRPr="0044182F" w14:paraId="48E82A50" w14:textId="77777777" w:rsidTr="00C70CAF">
        <w:trPr>
          <w:jc w:val="center"/>
          <w:ins w:id="1538" w:author="Rafi Aziizi" w:date="2021-11-12T14:52:00Z"/>
        </w:trPr>
        <w:tc>
          <w:tcPr>
            <w:tcW w:w="7791" w:type="dxa"/>
            <w:gridSpan w:val="2"/>
            <w:shd w:val="clear" w:color="auto" w:fill="F2EE98"/>
            <w:vAlign w:val="center"/>
          </w:tcPr>
          <w:p w14:paraId="557A1E45" w14:textId="77777777" w:rsidR="00522ADB" w:rsidRPr="0044182F" w:rsidRDefault="00522ADB" w:rsidP="00C70CAF">
            <w:pPr>
              <w:jc w:val="center"/>
              <w:rPr>
                <w:ins w:id="1539" w:author="Rafi Aziizi" w:date="2021-11-12T14:52:00Z"/>
                <w:b/>
              </w:rPr>
            </w:pPr>
            <w:ins w:id="1540" w:author="Rafi Aziizi" w:date="2021-11-12T14:52:00Z">
              <w:r w:rsidRPr="0044182F">
                <w:rPr>
                  <w:b/>
                </w:rPr>
                <w:t>Main Course</w:t>
              </w:r>
            </w:ins>
          </w:p>
        </w:tc>
      </w:tr>
      <w:tr w:rsidR="00522ADB" w:rsidRPr="0044182F" w14:paraId="2C0812A6" w14:textId="77777777" w:rsidTr="00C70CAF">
        <w:trPr>
          <w:jc w:val="center"/>
          <w:ins w:id="1541" w:author="Rafi Aziizi" w:date="2021-11-12T14:52:00Z"/>
        </w:trPr>
        <w:tc>
          <w:tcPr>
            <w:tcW w:w="3827" w:type="dxa"/>
            <w:shd w:val="clear" w:color="auto" w:fill="F2EE98"/>
            <w:vAlign w:val="center"/>
          </w:tcPr>
          <w:p w14:paraId="0DAC1276" w14:textId="77777777" w:rsidR="00522ADB" w:rsidRPr="0044182F" w:rsidRDefault="00522ADB" w:rsidP="00C70CAF">
            <w:pPr>
              <w:jc w:val="center"/>
              <w:rPr>
                <w:ins w:id="1542" w:author="Rafi Aziizi" w:date="2021-11-12T14:52:00Z"/>
                <w:b/>
              </w:rPr>
            </w:pPr>
            <w:ins w:id="1543"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C70CAF">
            <w:pPr>
              <w:jc w:val="center"/>
              <w:rPr>
                <w:ins w:id="1544" w:author="Rafi Aziizi" w:date="2021-11-12T14:52:00Z"/>
                <w:b/>
              </w:rPr>
            </w:pPr>
            <w:ins w:id="1545" w:author="Rafi Aziizi" w:date="2021-11-12T14:52:00Z">
              <w:r w:rsidRPr="0044182F">
                <w:rPr>
                  <w:b/>
                </w:rPr>
                <w:t>Reaksi Sistem</w:t>
              </w:r>
            </w:ins>
          </w:p>
        </w:tc>
      </w:tr>
      <w:tr w:rsidR="00522ADB" w:rsidRPr="0044182F" w14:paraId="29A02CE8" w14:textId="77777777" w:rsidTr="00C70CAF">
        <w:trPr>
          <w:jc w:val="center"/>
          <w:ins w:id="1546" w:author="Rafi Aziizi" w:date="2021-11-12T14:52:00Z"/>
        </w:trPr>
        <w:tc>
          <w:tcPr>
            <w:tcW w:w="3827" w:type="dxa"/>
            <w:vAlign w:val="center"/>
          </w:tcPr>
          <w:p w14:paraId="4CC03EAC" w14:textId="30039E27" w:rsidR="00522ADB" w:rsidRPr="0044182F" w:rsidRDefault="00522ADB" w:rsidP="00522ADB">
            <w:pPr>
              <w:numPr>
                <w:ilvl w:val="0"/>
                <w:numId w:val="85"/>
              </w:numPr>
              <w:spacing w:after="160"/>
              <w:rPr>
                <w:ins w:id="1547" w:author="Rafi Aziizi" w:date="2021-11-12T14:52:00Z"/>
              </w:rPr>
            </w:pPr>
            <w:ins w:id="1548" w:author="Rafi Aziizi" w:date="2021-11-12T14:52:00Z">
              <w:r>
                <w:t>Memasuki menu “Tambah Walikelas”</w:t>
              </w:r>
            </w:ins>
          </w:p>
        </w:tc>
        <w:tc>
          <w:tcPr>
            <w:tcW w:w="3964" w:type="dxa"/>
            <w:vAlign w:val="center"/>
          </w:tcPr>
          <w:p w14:paraId="06313A8F" w14:textId="77777777" w:rsidR="00522ADB" w:rsidRPr="0044182F" w:rsidRDefault="00522ADB" w:rsidP="00C70CAF">
            <w:pPr>
              <w:ind w:left="511"/>
              <w:rPr>
                <w:ins w:id="1549" w:author="Rafi Aziizi" w:date="2021-11-12T14:52:00Z"/>
              </w:rPr>
            </w:pPr>
          </w:p>
        </w:tc>
      </w:tr>
      <w:tr w:rsidR="00522ADB" w:rsidRPr="0044182F" w14:paraId="2E632317" w14:textId="77777777" w:rsidTr="00C70CAF">
        <w:trPr>
          <w:jc w:val="center"/>
          <w:ins w:id="1550" w:author="Rafi Aziizi" w:date="2021-11-12T14:52:00Z"/>
        </w:trPr>
        <w:tc>
          <w:tcPr>
            <w:tcW w:w="3827" w:type="dxa"/>
            <w:vAlign w:val="center"/>
          </w:tcPr>
          <w:p w14:paraId="00E79986" w14:textId="77777777" w:rsidR="00522ADB" w:rsidRPr="0044182F" w:rsidRDefault="00522ADB" w:rsidP="00C70CAF">
            <w:pPr>
              <w:ind w:left="510"/>
              <w:rPr>
                <w:ins w:id="1551" w:author="Rafi Aziizi" w:date="2021-11-12T14:52:00Z"/>
              </w:rPr>
            </w:pPr>
          </w:p>
        </w:tc>
        <w:tc>
          <w:tcPr>
            <w:tcW w:w="3964" w:type="dxa"/>
            <w:vAlign w:val="center"/>
          </w:tcPr>
          <w:p w14:paraId="4FF969F8" w14:textId="7605C0E0" w:rsidR="00522ADB" w:rsidRPr="0044182F" w:rsidRDefault="00522ADB" w:rsidP="00522ADB">
            <w:pPr>
              <w:numPr>
                <w:ilvl w:val="0"/>
                <w:numId w:val="85"/>
              </w:numPr>
              <w:spacing w:after="160"/>
              <w:ind w:left="511"/>
              <w:rPr>
                <w:ins w:id="1552" w:author="Rafi Aziizi" w:date="2021-11-12T14:52:00Z"/>
              </w:rPr>
            </w:pPr>
            <w:ins w:id="1553" w:author="Rafi Aziizi" w:date="2021-11-12T14:52:00Z">
              <w:r>
                <w:t>Menampilkan form tambah data walikelas</w:t>
              </w:r>
            </w:ins>
          </w:p>
        </w:tc>
      </w:tr>
      <w:tr w:rsidR="00522ADB" w:rsidRPr="0044182F" w14:paraId="0DE999BA" w14:textId="77777777" w:rsidTr="00C70CAF">
        <w:trPr>
          <w:jc w:val="center"/>
          <w:ins w:id="1554" w:author="Rafi Aziizi" w:date="2021-11-12T14:52:00Z"/>
        </w:trPr>
        <w:tc>
          <w:tcPr>
            <w:tcW w:w="3827" w:type="dxa"/>
            <w:vAlign w:val="center"/>
          </w:tcPr>
          <w:p w14:paraId="2C46000D" w14:textId="0D44D309" w:rsidR="00522ADB" w:rsidRPr="0044182F" w:rsidRDefault="00522ADB" w:rsidP="00522ADB">
            <w:pPr>
              <w:pStyle w:val="ListParagraph"/>
              <w:numPr>
                <w:ilvl w:val="0"/>
                <w:numId w:val="85"/>
              </w:numPr>
              <w:rPr>
                <w:ins w:id="1555" w:author="Rafi Aziizi" w:date="2021-11-12T14:52:00Z"/>
              </w:rPr>
            </w:pPr>
            <w:ins w:id="1556" w:author="Rafi Aziizi" w:date="2021-11-12T14:52:00Z">
              <w:r>
                <w:t>Mengisi form tambah data walikelas</w:t>
              </w:r>
            </w:ins>
          </w:p>
        </w:tc>
        <w:tc>
          <w:tcPr>
            <w:tcW w:w="3964" w:type="dxa"/>
            <w:vAlign w:val="center"/>
          </w:tcPr>
          <w:p w14:paraId="147CAC45" w14:textId="77777777" w:rsidR="00522ADB" w:rsidRDefault="00522ADB" w:rsidP="00C70CAF">
            <w:pPr>
              <w:spacing w:after="160"/>
              <w:ind w:left="511"/>
              <w:rPr>
                <w:ins w:id="1557" w:author="Rafi Aziizi" w:date="2021-11-12T14:52:00Z"/>
              </w:rPr>
            </w:pPr>
          </w:p>
        </w:tc>
      </w:tr>
      <w:tr w:rsidR="00522ADB" w:rsidRPr="0044182F" w14:paraId="41BAA839" w14:textId="77777777" w:rsidTr="00C70CAF">
        <w:trPr>
          <w:jc w:val="center"/>
          <w:ins w:id="1558" w:author="Rafi Aziizi" w:date="2021-11-12T14:52:00Z"/>
        </w:trPr>
        <w:tc>
          <w:tcPr>
            <w:tcW w:w="3827" w:type="dxa"/>
            <w:vAlign w:val="center"/>
          </w:tcPr>
          <w:p w14:paraId="55BB330F" w14:textId="77777777" w:rsidR="00522ADB" w:rsidRDefault="00522ADB" w:rsidP="00C70CAF">
            <w:pPr>
              <w:pStyle w:val="ListParagraph"/>
              <w:rPr>
                <w:ins w:id="1559" w:author="Rafi Aziizi" w:date="2021-11-12T14:52:00Z"/>
              </w:rPr>
            </w:pPr>
          </w:p>
        </w:tc>
        <w:tc>
          <w:tcPr>
            <w:tcW w:w="3964" w:type="dxa"/>
            <w:vAlign w:val="center"/>
          </w:tcPr>
          <w:p w14:paraId="09A2B306" w14:textId="4729D6CB" w:rsidR="00522ADB" w:rsidRDefault="00522ADB" w:rsidP="00522ADB">
            <w:pPr>
              <w:pStyle w:val="ListParagraph"/>
              <w:numPr>
                <w:ilvl w:val="0"/>
                <w:numId w:val="85"/>
              </w:numPr>
              <w:spacing w:after="160"/>
              <w:rPr>
                <w:ins w:id="1560" w:author="Rafi Aziizi" w:date="2021-11-12T14:52:00Z"/>
              </w:rPr>
            </w:pPr>
            <w:ins w:id="1561" w:author="Rafi Aziizi" w:date="2021-11-12T14:52:00Z">
              <w:r>
                <w:t xml:space="preserve">Menyimpan data walikelas baru pada </w:t>
              </w:r>
              <w:r w:rsidRPr="00C70CAF">
                <w:rPr>
                  <w:i/>
                  <w:iCs/>
                </w:rPr>
                <w:t>database</w:t>
              </w:r>
            </w:ins>
          </w:p>
        </w:tc>
      </w:tr>
      <w:tr w:rsidR="00522ADB" w:rsidRPr="001B1AF9" w14:paraId="61187FBC" w14:textId="77777777" w:rsidTr="00C70CAF">
        <w:trPr>
          <w:jc w:val="center"/>
          <w:ins w:id="1562" w:author="Rafi Aziizi" w:date="2021-11-12T14:52:00Z"/>
        </w:trPr>
        <w:tc>
          <w:tcPr>
            <w:tcW w:w="7791" w:type="dxa"/>
            <w:gridSpan w:val="2"/>
            <w:shd w:val="clear" w:color="auto" w:fill="F2EE98"/>
            <w:vAlign w:val="center"/>
          </w:tcPr>
          <w:p w14:paraId="30D471A4" w14:textId="77777777" w:rsidR="00522ADB" w:rsidRPr="001B1AF9" w:rsidRDefault="00522ADB" w:rsidP="00C70CAF">
            <w:pPr>
              <w:pStyle w:val="ListParagraph"/>
              <w:spacing w:after="160"/>
              <w:ind w:left="468"/>
              <w:jc w:val="center"/>
              <w:rPr>
                <w:ins w:id="1563" w:author="Rafi Aziizi" w:date="2021-11-12T14:52:00Z"/>
                <w:b/>
                <w:bCs/>
              </w:rPr>
            </w:pPr>
            <w:ins w:id="1564" w:author="Rafi Aziizi" w:date="2021-11-12T14:52:00Z">
              <w:r w:rsidRPr="001B1AF9">
                <w:rPr>
                  <w:b/>
                  <w:bCs/>
                </w:rPr>
                <w:t>Skenario Eksepsi (Optional)</w:t>
              </w:r>
            </w:ins>
          </w:p>
        </w:tc>
      </w:tr>
      <w:tr w:rsidR="00522ADB" w:rsidRPr="001B1AF9" w14:paraId="2FA67616" w14:textId="77777777" w:rsidTr="00C70CAF">
        <w:trPr>
          <w:jc w:val="center"/>
          <w:ins w:id="1565" w:author="Rafi Aziizi" w:date="2021-11-12T14:52:00Z"/>
        </w:trPr>
        <w:tc>
          <w:tcPr>
            <w:tcW w:w="3827" w:type="dxa"/>
            <w:shd w:val="clear" w:color="auto" w:fill="F2EE98"/>
            <w:vAlign w:val="center"/>
          </w:tcPr>
          <w:p w14:paraId="03E9435D" w14:textId="77777777" w:rsidR="00522ADB" w:rsidRPr="001B1AF9" w:rsidRDefault="00522ADB" w:rsidP="00C70CAF">
            <w:pPr>
              <w:pStyle w:val="ListParagraph"/>
              <w:ind w:left="450"/>
              <w:jc w:val="center"/>
              <w:rPr>
                <w:ins w:id="1566" w:author="Rafi Aziizi" w:date="2021-11-12T14:52:00Z"/>
                <w:b/>
                <w:bCs/>
              </w:rPr>
            </w:pPr>
            <w:ins w:id="1567"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C70CAF">
            <w:pPr>
              <w:pStyle w:val="ListParagraph"/>
              <w:spacing w:after="160"/>
              <w:ind w:left="468"/>
              <w:jc w:val="center"/>
              <w:rPr>
                <w:ins w:id="1568" w:author="Rafi Aziizi" w:date="2021-11-12T14:52:00Z"/>
                <w:b/>
                <w:bCs/>
              </w:rPr>
            </w:pPr>
            <w:ins w:id="1569" w:author="Rafi Aziizi" w:date="2021-11-12T14:52:00Z">
              <w:r w:rsidRPr="001B1AF9">
                <w:rPr>
                  <w:b/>
                  <w:bCs/>
                </w:rPr>
                <w:t>Reaksi Sistem</w:t>
              </w:r>
            </w:ins>
          </w:p>
        </w:tc>
      </w:tr>
      <w:tr w:rsidR="00522ADB" w14:paraId="0B0637AA" w14:textId="77777777" w:rsidTr="00C70CAF">
        <w:trPr>
          <w:jc w:val="center"/>
          <w:ins w:id="1570" w:author="Rafi Aziizi" w:date="2021-11-12T14:52:00Z"/>
        </w:trPr>
        <w:tc>
          <w:tcPr>
            <w:tcW w:w="3827" w:type="dxa"/>
            <w:vAlign w:val="center"/>
          </w:tcPr>
          <w:p w14:paraId="200D0841" w14:textId="73264B6B" w:rsidR="00522ADB" w:rsidRDefault="00522ADB" w:rsidP="00C70CAF">
            <w:pPr>
              <w:ind w:left="360"/>
              <w:rPr>
                <w:ins w:id="1571" w:author="Rafi Aziizi" w:date="2021-11-12T14:52:00Z"/>
              </w:rPr>
            </w:pPr>
            <w:ins w:id="1572" w:author="Rafi Aziizi" w:date="2021-11-12T14:52:00Z">
              <w:r>
                <w:t>3a. Tidak memasukan data secara lengkap pada form tambah data walikelas</w:t>
              </w:r>
            </w:ins>
          </w:p>
        </w:tc>
        <w:tc>
          <w:tcPr>
            <w:tcW w:w="3964" w:type="dxa"/>
            <w:vAlign w:val="center"/>
          </w:tcPr>
          <w:p w14:paraId="2F026C6C" w14:textId="77777777" w:rsidR="00522ADB" w:rsidRDefault="00522ADB" w:rsidP="00C70CAF">
            <w:pPr>
              <w:pStyle w:val="ListParagraph"/>
              <w:spacing w:after="160"/>
              <w:ind w:left="468"/>
              <w:rPr>
                <w:ins w:id="1573" w:author="Rafi Aziizi" w:date="2021-11-12T14:52:00Z"/>
              </w:rPr>
            </w:pPr>
          </w:p>
        </w:tc>
      </w:tr>
      <w:tr w:rsidR="00522ADB" w14:paraId="779058AC" w14:textId="77777777" w:rsidTr="00C70CAF">
        <w:trPr>
          <w:jc w:val="center"/>
          <w:ins w:id="1574" w:author="Rafi Aziizi" w:date="2021-11-12T14:52:00Z"/>
        </w:trPr>
        <w:tc>
          <w:tcPr>
            <w:tcW w:w="3827" w:type="dxa"/>
            <w:vAlign w:val="center"/>
          </w:tcPr>
          <w:p w14:paraId="089232BA" w14:textId="77777777" w:rsidR="00522ADB" w:rsidRDefault="00522ADB" w:rsidP="00C70CAF">
            <w:pPr>
              <w:pStyle w:val="ListParagraph"/>
              <w:ind w:left="450"/>
              <w:rPr>
                <w:ins w:id="1575" w:author="Rafi Aziizi" w:date="2021-11-12T14:52:00Z"/>
              </w:rPr>
            </w:pPr>
          </w:p>
        </w:tc>
        <w:tc>
          <w:tcPr>
            <w:tcW w:w="3964" w:type="dxa"/>
            <w:vAlign w:val="center"/>
          </w:tcPr>
          <w:p w14:paraId="6BB0C55C" w14:textId="58F9E91B" w:rsidR="00522ADB" w:rsidRDefault="00522ADB" w:rsidP="00C70CAF">
            <w:pPr>
              <w:spacing w:after="160"/>
              <w:ind w:left="360"/>
              <w:rPr>
                <w:ins w:id="1576" w:author="Rafi Aziizi" w:date="2021-11-12T14:52:00Z"/>
              </w:rPr>
            </w:pPr>
            <w:ins w:id="1577"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1578" w:author="Rafi Aziizi" w:date="2021-11-12T14:47:00Z"/>
        </w:rPr>
      </w:pPr>
    </w:p>
    <w:p w14:paraId="01BC49EC" w14:textId="62CD7E51" w:rsidR="00522ADB" w:rsidRDefault="00522ADB" w:rsidP="00522ADB">
      <w:pPr>
        <w:ind w:left="66"/>
        <w:rPr>
          <w:ins w:id="1579" w:author="Rafi Aziizi" w:date="2021-11-12T14:51:00Z"/>
        </w:rPr>
      </w:pPr>
      <w:ins w:id="1580" w:author="Rafi Aziizi" w:date="2021-11-12T14:47:00Z">
        <w:r>
          <w:t>b. Skenario Hapus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C70CAF">
        <w:trPr>
          <w:jc w:val="center"/>
          <w:ins w:id="1581" w:author="Rafi Aziizi" w:date="2021-11-12T14:51:00Z"/>
        </w:trPr>
        <w:tc>
          <w:tcPr>
            <w:tcW w:w="3827" w:type="dxa"/>
            <w:shd w:val="clear" w:color="auto" w:fill="F2EE98"/>
            <w:vAlign w:val="center"/>
          </w:tcPr>
          <w:p w14:paraId="74841475" w14:textId="77777777" w:rsidR="00522ADB" w:rsidRPr="0044182F" w:rsidRDefault="00522ADB" w:rsidP="00C70CAF">
            <w:pPr>
              <w:rPr>
                <w:ins w:id="1582" w:author="Rafi Aziizi" w:date="2021-11-12T14:51:00Z"/>
                <w:b/>
              </w:rPr>
            </w:pPr>
            <w:ins w:id="1583"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C70CAF">
            <w:pPr>
              <w:rPr>
                <w:ins w:id="1584" w:author="Rafi Aziizi" w:date="2021-11-12T14:51:00Z"/>
              </w:rPr>
            </w:pPr>
            <w:ins w:id="1585" w:author="Rafi Aziizi" w:date="2021-11-12T14:51:00Z">
              <w:r>
                <w:t>Hapus Walikelas</w:t>
              </w:r>
            </w:ins>
          </w:p>
        </w:tc>
      </w:tr>
      <w:tr w:rsidR="00522ADB" w:rsidRPr="002F6C1D" w14:paraId="2C656F43" w14:textId="77777777" w:rsidTr="00C70CAF">
        <w:trPr>
          <w:jc w:val="center"/>
          <w:ins w:id="1586" w:author="Rafi Aziizi" w:date="2021-11-12T14:51:00Z"/>
        </w:trPr>
        <w:tc>
          <w:tcPr>
            <w:tcW w:w="3827" w:type="dxa"/>
            <w:vAlign w:val="center"/>
          </w:tcPr>
          <w:p w14:paraId="7A849930" w14:textId="77777777" w:rsidR="00522ADB" w:rsidRPr="0044182F" w:rsidRDefault="00522ADB" w:rsidP="00C70CAF">
            <w:pPr>
              <w:rPr>
                <w:ins w:id="1587" w:author="Rafi Aziizi" w:date="2021-11-12T14:51:00Z"/>
                <w:b/>
              </w:rPr>
            </w:pPr>
            <w:ins w:id="1588" w:author="Rafi Aziizi" w:date="2021-11-12T14:51:00Z">
              <w:r w:rsidRPr="0044182F">
                <w:rPr>
                  <w:b/>
                </w:rPr>
                <w:t>ID</w:t>
              </w:r>
            </w:ins>
          </w:p>
        </w:tc>
        <w:tc>
          <w:tcPr>
            <w:tcW w:w="3964" w:type="dxa"/>
            <w:vAlign w:val="center"/>
          </w:tcPr>
          <w:p w14:paraId="4BF5B674" w14:textId="4144EA0D" w:rsidR="00522ADB" w:rsidRPr="002F6C1D" w:rsidRDefault="00522ADB" w:rsidP="00C70CAF">
            <w:pPr>
              <w:rPr>
                <w:ins w:id="1589" w:author="Rafi Aziizi" w:date="2021-11-12T14:51:00Z"/>
              </w:rPr>
            </w:pPr>
            <w:ins w:id="1590" w:author="Rafi Aziizi" w:date="2021-11-12T14:51:00Z">
              <w:r>
                <w:t>RC14</w:t>
              </w:r>
            </w:ins>
          </w:p>
        </w:tc>
      </w:tr>
      <w:tr w:rsidR="00522ADB" w:rsidRPr="000C722D" w14:paraId="78FE0F16" w14:textId="77777777" w:rsidTr="00C70CAF">
        <w:trPr>
          <w:jc w:val="center"/>
          <w:ins w:id="1591" w:author="Rafi Aziizi" w:date="2021-11-12T14:51:00Z"/>
        </w:trPr>
        <w:tc>
          <w:tcPr>
            <w:tcW w:w="3827" w:type="dxa"/>
            <w:vAlign w:val="center"/>
          </w:tcPr>
          <w:p w14:paraId="4A6A1F20" w14:textId="77777777" w:rsidR="00522ADB" w:rsidRPr="0044182F" w:rsidRDefault="00522ADB" w:rsidP="00C70CAF">
            <w:pPr>
              <w:rPr>
                <w:ins w:id="1592" w:author="Rafi Aziizi" w:date="2021-11-12T14:51:00Z"/>
                <w:b/>
              </w:rPr>
            </w:pPr>
            <w:ins w:id="1593" w:author="Rafi Aziizi" w:date="2021-11-12T14:51:00Z">
              <w:r w:rsidRPr="0044182F">
                <w:rPr>
                  <w:b/>
                </w:rPr>
                <w:t>Description</w:t>
              </w:r>
            </w:ins>
          </w:p>
        </w:tc>
        <w:tc>
          <w:tcPr>
            <w:tcW w:w="3964" w:type="dxa"/>
          </w:tcPr>
          <w:p w14:paraId="6438FAE5" w14:textId="42C41A14" w:rsidR="00522ADB" w:rsidRPr="000C722D" w:rsidRDefault="00522ADB" w:rsidP="00C70CAF">
            <w:pPr>
              <w:rPr>
                <w:ins w:id="1594" w:author="Rafi Aziizi" w:date="2021-11-12T14:51:00Z"/>
              </w:rPr>
            </w:pPr>
            <w:ins w:id="1595" w:author="Rafi Aziizi" w:date="2021-11-12T14:51:00Z">
              <w:r>
                <w:t>Use case ini merupakan use case generalisasi dari kelola walikelas untuk menghapus data walikelas.</w:t>
              </w:r>
            </w:ins>
          </w:p>
        </w:tc>
      </w:tr>
      <w:tr w:rsidR="00522ADB" w:rsidRPr="002F6C1D" w14:paraId="2943CD7F" w14:textId="77777777" w:rsidTr="00C70CAF">
        <w:trPr>
          <w:jc w:val="center"/>
          <w:ins w:id="1596" w:author="Rafi Aziizi" w:date="2021-11-12T14:51:00Z"/>
        </w:trPr>
        <w:tc>
          <w:tcPr>
            <w:tcW w:w="3827" w:type="dxa"/>
            <w:vAlign w:val="center"/>
          </w:tcPr>
          <w:p w14:paraId="4595AE69" w14:textId="77777777" w:rsidR="00522ADB" w:rsidRPr="0044182F" w:rsidRDefault="00522ADB" w:rsidP="00C70CAF">
            <w:pPr>
              <w:rPr>
                <w:ins w:id="1597" w:author="Rafi Aziizi" w:date="2021-11-12T14:51:00Z"/>
                <w:b/>
              </w:rPr>
            </w:pPr>
            <w:ins w:id="1598" w:author="Rafi Aziizi" w:date="2021-11-12T14:51:00Z">
              <w:r w:rsidRPr="0044182F">
                <w:rPr>
                  <w:b/>
                </w:rPr>
                <w:t>Actors</w:t>
              </w:r>
            </w:ins>
          </w:p>
        </w:tc>
        <w:tc>
          <w:tcPr>
            <w:tcW w:w="3964" w:type="dxa"/>
            <w:vAlign w:val="center"/>
          </w:tcPr>
          <w:p w14:paraId="1A50CFE2" w14:textId="77777777" w:rsidR="00522ADB" w:rsidRPr="002F6C1D" w:rsidRDefault="00522ADB" w:rsidP="00C70CAF">
            <w:pPr>
              <w:rPr>
                <w:ins w:id="1599" w:author="Rafi Aziizi" w:date="2021-11-12T14:51:00Z"/>
              </w:rPr>
            </w:pPr>
            <w:ins w:id="1600" w:author="Rafi Aziizi" w:date="2021-11-12T14:51:00Z">
              <w:r>
                <w:t>Bag.IT, Guru BK.</w:t>
              </w:r>
            </w:ins>
          </w:p>
        </w:tc>
      </w:tr>
      <w:tr w:rsidR="00522ADB" w:rsidRPr="0044182F" w14:paraId="1488FA9F" w14:textId="77777777" w:rsidTr="00C70CAF">
        <w:trPr>
          <w:jc w:val="center"/>
          <w:ins w:id="1601" w:author="Rafi Aziizi" w:date="2021-11-12T14:51:00Z"/>
        </w:trPr>
        <w:tc>
          <w:tcPr>
            <w:tcW w:w="3827" w:type="dxa"/>
            <w:vAlign w:val="center"/>
          </w:tcPr>
          <w:p w14:paraId="292F440D" w14:textId="77777777" w:rsidR="00522ADB" w:rsidRPr="0044182F" w:rsidRDefault="00522ADB" w:rsidP="00C70CAF">
            <w:pPr>
              <w:rPr>
                <w:ins w:id="1602" w:author="Rafi Aziizi" w:date="2021-11-12T14:51:00Z"/>
                <w:b/>
              </w:rPr>
            </w:pPr>
            <w:ins w:id="1603" w:author="Rafi Aziizi" w:date="2021-11-12T14:51:00Z">
              <w:r w:rsidRPr="0044182F">
                <w:rPr>
                  <w:b/>
                </w:rPr>
                <w:t>Frequency of Use</w:t>
              </w:r>
            </w:ins>
          </w:p>
        </w:tc>
        <w:tc>
          <w:tcPr>
            <w:tcW w:w="3964" w:type="dxa"/>
            <w:vAlign w:val="center"/>
          </w:tcPr>
          <w:p w14:paraId="15526212" w14:textId="77777777" w:rsidR="00522ADB" w:rsidRPr="007B7AB3" w:rsidRDefault="00522ADB" w:rsidP="00C70CAF">
            <w:pPr>
              <w:rPr>
                <w:ins w:id="1604" w:author="Rafi Aziizi" w:date="2021-11-12T14:51:00Z"/>
                <w:i/>
                <w:iCs/>
              </w:rPr>
            </w:pPr>
            <w:ins w:id="1605" w:author="Rafi Aziizi" w:date="2021-11-12T14:51:00Z">
              <w:r>
                <w:rPr>
                  <w:i/>
                  <w:iCs/>
                </w:rPr>
                <w:t>Conditional</w:t>
              </w:r>
            </w:ins>
          </w:p>
        </w:tc>
      </w:tr>
      <w:tr w:rsidR="00522ADB" w:rsidRPr="0044182F" w14:paraId="0AB2CD15" w14:textId="77777777" w:rsidTr="00C70CAF">
        <w:trPr>
          <w:jc w:val="center"/>
          <w:ins w:id="1606" w:author="Rafi Aziizi" w:date="2021-11-12T14:51:00Z"/>
        </w:trPr>
        <w:tc>
          <w:tcPr>
            <w:tcW w:w="3827" w:type="dxa"/>
            <w:vAlign w:val="center"/>
          </w:tcPr>
          <w:p w14:paraId="6603746F" w14:textId="77777777" w:rsidR="00522ADB" w:rsidRPr="0044182F" w:rsidRDefault="00522ADB" w:rsidP="00C70CAF">
            <w:pPr>
              <w:rPr>
                <w:ins w:id="1607" w:author="Rafi Aziizi" w:date="2021-11-12T14:51:00Z"/>
                <w:b/>
              </w:rPr>
            </w:pPr>
            <w:ins w:id="1608" w:author="Rafi Aziizi" w:date="2021-11-12T14:51:00Z">
              <w:r w:rsidRPr="0044182F">
                <w:rPr>
                  <w:b/>
                </w:rPr>
                <w:t>Triggers</w:t>
              </w:r>
            </w:ins>
          </w:p>
        </w:tc>
        <w:tc>
          <w:tcPr>
            <w:tcW w:w="3964" w:type="dxa"/>
            <w:vAlign w:val="center"/>
          </w:tcPr>
          <w:p w14:paraId="2D96BBE3" w14:textId="77777777" w:rsidR="00522ADB" w:rsidRPr="0044182F" w:rsidRDefault="00522ADB" w:rsidP="00C70CAF">
            <w:pPr>
              <w:rPr>
                <w:ins w:id="1609" w:author="Rafi Aziizi" w:date="2021-11-12T14:51:00Z"/>
              </w:rPr>
            </w:pPr>
            <w:ins w:id="1610" w:author="Rafi Aziizi" w:date="2021-11-12T14:51:00Z">
              <w:r>
                <w:t>-</w:t>
              </w:r>
            </w:ins>
          </w:p>
        </w:tc>
      </w:tr>
      <w:tr w:rsidR="00522ADB" w:rsidRPr="0081005E" w14:paraId="11753D85" w14:textId="77777777" w:rsidTr="00C70CAF">
        <w:trPr>
          <w:jc w:val="center"/>
          <w:ins w:id="1611" w:author="Rafi Aziizi" w:date="2021-11-12T14:51:00Z"/>
        </w:trPr>
        <w:tc>
          <w:tcPr>
            <w:tcW w:w="3827" w:type="dxa"/>
            <w:vAlign w:val="center"/>
          </w:tcPr>
          <w:p w14:paraId="08725B66" w14:textId="77777777" w:rsidR="00522ADB" w:rsidRPr="0044182F" w:rsidRDefault="00522ADB" w:rsidP="00C70CAF">
            <w:pPr>
              <w:rPr>
                <w:ins w:id="1612" w:author="Rafi Aziizi" w:date="2021-11-12T14:51:00Z"/>
                <w:b/>
              </w:rPr>
            </w:pPr>
            <w:ins w:id="1613" w:author="Rafi Aziizi" w:date="2021-11-12T14:51:00Z">
              <w:r w:rsidRPr="0044182F">
                <w:rPr>
                  <w:b/>
                </w:rPr>
                <w:t>Pre-Conditions</w:t>
              </w:r>
            </w:ins>
          </w:p>
        </w:tc>
        <w:tc>
          <w:tcPr>
            <w:tcW w:w="3964" w:type="dxa"/>
            <w:vAlign w:val="center"/>
          </w:tcPr>
          <w:p w14:paraId="26291772" w14:textId="388CBC91" w:rsidR="00522ADB" w:rsidRPr="0081005E" w:rsidRDefault="00522ADB" w:rsidP="00C70CAF">
            <w:pPr>
              <w:rPr>
                <w:ins w:id="1614" w:author="Rafi Aziizi" w:date="2021-11-12T14:51:00Z"/>
                <w:i/>
                <w:iCs/>
              </w:rPr>
            </w:pPr>
            <w:ins w:id="1615" w:author="Rafi Aziizi" w:date="2021-11-12T14:51:00Z">
              <w:r>
                <w:t>Data walikelas aktif</w:t>
              </w:r>
            </w:ins>
          </w:p>
        </w:tc>
      </w:tr>
      <w:tr w:rsidR="00522ADB" w:rsidRPr="0048762E" w14:paraId="5E603466" w14:textId="77777777" w:rsidTr="00C70CAF">
        <w:trPr>
          <w:jc w:val="center"/>
          <w:ins w:id="1616" w:author="Rafi Aziizi" w:date="2021-11-12T14:51:00Z"/>
        </w:trPr>
        <w:tc>
          <w:tcPr>
            <w:tcW w:w="3827" w:type="dxa"/>
            <w:vAlign w:val="center"/>
          </w:tcPr>
          <w:p w14:paraId="59C5C745" w14:textId="77777777" w:rsidR="00522ADB" w:rsidRPr="0044182F" w:rsidRDefault="00522ADB" w:rsidP="00C70CAF">
            <w:pPr>
              <w:rPr>
                <w:ins w:id="1617" w:author="Rafi Aziizi" w:date="2021-11-12T14:51:00Z"/>
                <w:b/>
              </w:rPr>
            </w:pPr>
            <w:ins w:id="1618" w:author="Rafi Aziizi" w:date="2021-11-12T14:51:00Z">
              <w:r w:rsidRPr="0044182F">
                <w:rPr>
                  <w:b/>
                </w:rPr>
                <w:t>Post-Conditions</w:t>
              </w:r>
            </w:ins>
          </w:p>
        </w:tc>
        <w:tc>
          <w:tcPr>
            <w:tcW w:w="3964" w:type="dxa"/>
            <w:vAlign w:val="center"/>
          </w:tcPr>
          <w:p w14:paraId="137A8580" w14:textId="0B44C303" w:rsidR="00522ADB" w:rsidRPr="0048762E" w:rsidRDefault="00522ADB" w:rsidP="00C70CAF">
            <w:pPr>
              <w:rPr>
                <w:ins w:id="1619" w:author="Rafi Aziizi" w:date="2021-11-12T14:51:00Z"/>
              </w:rPr>
            </w:pPr>
            <w:ins w:id="1620" w:author="Rafi Aziizi" w:date="2021-11-12T14:51:00Z">
              <w:r>
                <w:t>Perubahan data walikelas menjadi pasif</w:t>
              </w:r>
            </w:ins>
          </w:p>
        </w:tc>
      </w:tr>
      <w:tr w:rsidR="00522ADB" w:rsidRPr="0044182F" w14:paraId="0EBF0117" w14:textId="77777777" w:rsidTr="00C70CAF">
        <w:trPr>
          <w:jc w:val="center"/>
          <w:ins w:id="1621" w:author="Rafi Aziizi" w:date="2021-11-12T14:51:00Z"/>
        </w:trPr>
        <w:tc>
          <w:tcPr>
            <w:tcW w:w="7791" w:type="dxa"/>
            <w:gridSpan w:val="2"/>
            <w:shd w:val="clear" w:color="auto" w:fill="F2EE98"/>
            <w:vAlign w:val="center"/>
          </w:tcPr>
          <w:p w14:paraId="2BC71009" w14:textId="77777777" w:rsidR="00522ADB" w:rsidRPr="0044182F" w:rsidRDefault="00522ADB" w:rsidP="00C70CAF">
            <w:pPr>
              <w:jc w:val="center"/>
              <w:rPr>
                <w:ins w:id="1622" w:author="Rafi Aziizi" w:date="2021-11-12T14:51:00Z"/>
                <w:b/>
              </w:rPr>
            </w:pPr>
            <w:ins w:id="1623" w:author="Rafi Aziizi" w:date="2021-11-12T14:51:00Z">
              <w:r w:rsidRPr="0044182F">
                <w:rPr>
                  <w:b/>
                </w:rPr>
                <w:t>Main Course</w:t>
              </w:r>
            </w:ins>
          </w:p>
        </w:tc>
      </w:tr>
      <w:tr w:rsidR="00522ADB" w:rsidRPr="0044182F" w14:paraId="615DB5AC" w14:textId="77777777" w:rsidTr="00C70CAF">
        <w:trPr>
          <w:jc w:val="center"/>
          <w:ins w:id="1624" w:author="Rafi Aziizi" w:date="2021-11-12T14:51:00Z"/>
        </w:trPr>
        <w:tc>
          <w:tcPr>
            <w:tcW w:w="3827" w:type="dxa"/>
            <w:shd w:val="clear" w:color="auto" w:fill="F2EE98"/>
            <w:vAlign w:val="center"/>
          </w:tcPr>
          <w:p w14:paraId="50997E56" w14:textId="77777777" w:rsidR="00522ADB" w:rsidRPr="0044182F" w:rsidRDefault="00522ADB" w:rsidP="00C70CAF">
            <w:pPr>
              <w:jc w:val="center"/>
              <w:rPr>
                <w:ins w:id="1625" w:author="Rafi Aziizi" w:date="2021-11-12T14:51:00Z"/>
                <w:b/>
              </w:rPr>
            </w:pPr>
            <w:ins w:id="1626"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C70CAF">
            <w:pPr>
              <w:jc w:val="center"/>
              <w:rPr>
                <w:ins w:id="1627" w:author="Rafi Aziizi" w:date="2021-11-12T14:51:00Z"/>
                <w:b/>
              </w:rPr>
            </w:pPr>
            <w:ins w:id="1628" w:author="Rafi Aziizi" w:date="2021-11-12T14:51:00Z">
              <w:r w:rsidRPr="0044182F">
                <w:rPr>
                  <w:b/>
                </w:rPr>
                <w:t>Reaksi Sistem</w:t>
              </w:r>
            </w:ins>
          </w:p>
        </w:tc>
      </w:tr>
      <w:tr w:rsidR="00522ADB" w:rsidRPr="0044182F" w14:paraId="415CD1CF" w14:textId="77777777" w:rsidTr="00C70CAF">
        <w:trPr>
          <w:jc w:val="center"/>
          <w:ins w:id="1629"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1630" w:author="Rafi Aziizi" w:date="2021-11-12T14:51:00Z"/>
              </w:rPr>
            </w:pPr>
            <w:ins w:id="1631" w:author="Rafi Aziizi" w:date="2021-11-12T14:51:00Z">
              <w:r>
                <w:lastRenderedPageBreak/>
                <w:t>Memasuki menu “Data Walikelas”</w:t>
              </w:r>
            </w:ins>
          </w:p>
        </w:tc>
        <w:tc>
          <w:tcPr>
            <w:tcW w:w="3964" w:type="dxa"/>
            <w:vAlign w:val="center"/>
          </w:tcPr>
          <w:p w14:paraId="60B95773" w14:textId="77777777" w:rsidR="00522ADB" w:rsidRPr="0044182F" w:rsidRDefault="00522ADB" w:rsidP="00C70CAF">
            <w:pPr>
              <w:ind w:left="511"/>
              <w:rPr>
                <w:ins w:id="1632" w:author="Rafi Aziizi" w:date="2021-11-12T14:51:00Z"/>
              </w:rPr>
            </w:pPr>
          </w:p>
        </w:tc>
      </w:tr>
      <w:tr w:rsidR="00522ADB" w:rsidRPr="0044182F" w14:paraId="3640E883" w14:textId="77777777" w:rsidTr="00C70CAF">
        <w:trPr>
          <w:jc w:val="center"/>
          <w:ins w:id="1633" w:author="Rafi Aziizi" w:date="2021-11-12T14:51:00Z"/>
        </w:trPr>
        <w:tc>
          <w:tcPr>
            <w:tcW w:w="3827" w:type="dxa"/>
            <w:vAlign w:val="center"/>
          </w:tcPr>
          <w:p w14:paraId="20E9D5C8" w14:textId="77777777" w:rsidR="00522ADB" w:rsidRPr="0044182F" w:rsidRDefault="00522ADB" w:rsidP="00C70CAF">
            <w:pPr>
              <w:ind w:left="510"/>
              <w:rPr>
                <w:ins w:id="1634"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1635" w:author="Rafi Aziizi" w:date="2021-11-12T14:51:00Z"/>
              </w:rPr>
            </w:pPr>
            <w:ins w:id="1636" w:author="Rafi Aziizi" w:date="2021-11-12T14:51:00Z">
              <w:r>
                <w:t>Menampilkan seluruh data walikelas</w:t>
              </w:r>
            </w:ins>
          </w:p>
        </w:tc>
      </w:tr>
      <w:tr w:rsidR="00522ADB" w:rsidRPr="0044182F" w14:paraId="045F2C2E" w14:textId="77777777" w:rsidTr="00C70CAF">
        <w:trPr>
          <w:jc w:val="center"/>
          <w:ins w:id="1637"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1638" w:author="Rafi Aziizi" w:date="2021-11-12T14:51:00Z"/>
              </w:rPr>
            </w:pPr>
            <w:ins w:id="1639" w:author="Rafi Aziizi" w:date="2021-11-12T14:51:00Z">
              <w:r>
                <w:t>Menghapus data walikelas tertentu</w:t>
              </w:r>
            </w:ins>
          </w:p>
        </w:tc>
        <w:tc>
          <w:tcPr>
            <w:tcW w:w="3964" w:type="dxa"/>
            <w:vAlign w:val="center"/>
          </w:tcPr>
          <w:p w14:paraId="643946D4" w14:textId="77777777" w:rsidR="00522ADB" w:rsidRDefault="00522ADB" w:rsidP="00C70CAF">
            <w:pPr>
              <w:spacing w:after="160"/>
              <w:ind w:left="511"/>
              <w:rPr>
                <w:ins w:id="1640" w:author="Rafi Aziizi" w:date="2021-11-12T14:51:00Z"/>
              </w:rPr>
            </w:pPr>
          </w:p>
        </w:tc>
      </w:tr>
      <w:tr w:rsidR="00522ADB" w:rsidRPr="0044182F" w14:paraId="6D2F88A2" w14:textId="77777777" w:rsidTr="00C70CAF">
        <w:trPr>
          <w:jc w:val="center"/>
          <w:ins w:id="1641" w:author="Rafi Aziizi" w:date="2021-11-12T14:51:00Z"/>
        </w:trPr>
        <w:tc>
          <w:tcPr>
            <w:tcW w:w="3827" w:type="dxa"/>
            <w:vAlign w:val="center"/>
          </w:tcPr>
          <w:p w14:paraId="522E892C" w14:textId="77777777" w:rsidR="00522ADB" w:rsidRDefault="00522ADB" w:rsidP="00C70CAF">
            <w:pPr>
              <w:pStyle w:val="ListParagraph"/>
              <w:rPr>
                <w:ins w:id="1642"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1643" w:author="Rafi Aziizi" w:date="2021-11-12T14:51:00Z"/>
              </w:rPr>
            </w:pPr>
            <w:ins w:id="1644"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C70CAF">
        <w:trPr>
          <w:jc w:val="center"/>
          <w:ins w:id="1645" w:author="Rafi Aziizi" w:date="2021-11-12T14:51:00Z"/>
        </w:trPr>
        <w:tc>
          <w:tcPr>
            <w:tcW w:w="7791" w:type="dxa"/>
            <w:gridSpan w:val="2"/>
            <w:shd w:val="clear" w:color="auto" w:fill="F2EE98"/>
            <w:vAlign w:val="center"/>
          </w:tcPr>
          <w:p w14:paraId="539992BB" w14:textId="77777777" w:rsidR="00522ADB" w:rsidRPr="001B1AF9" w:rsidRDefault="00522ADB" w:rsidP="00C70CAF">
            <w:pPr>
              <w:pStyle w:val="ListParagraph"/>
              <w:spacing w:after="160"/>
              <w:ind w:left="468"/>
              <w:jc w:val="center"/>
              <w:rPr>
                <w:ins w:id="1646" w:author="Rafi Aziizi" w:date="2021-11-12T14:51:00Z"/>
                <w:b/>
                <w:bCs/>
              </w:rPr>
            </w:pPr>
            <w:ins w:id="1647" w:author="Rafi Aziizi" w:date="2021-11-12T14:51:00Z">
              <w:r w:rsidRPr="001B1AF9">
                <w:rPr>
                  <w:b/>
                  <w:bCs/>
                </w:rPr>
                <w:t>Skenario Eksepsi (Optional)</w:t>
              </w:r>
            </w:ins>
          </w:p>
        </w:tc>
      </w:tr>
      <w:tr w:rsidR="00522ADB" w:rsidRPr="001B1AF9" w14:paraId="28C929ED" w14:textId="77777777" w:rsidTr="00C70CAF">
        <w:trPr>
          <w:jc w:val="center"/>
          <w:ins w:id="1648" w:author="Rafi Aziizi" w:date="2021-11-12T14:51:00Z"/>
        </w:trPr>
        <w:tc>
          <w:tcPr>
            <w:tcW w:w="3827" w:type="dxa"/>
            <w:shd w:val="clear" w:color="auto" w:fill="F2EE98"/>
            <w:vAlign w:val="center"/>
          </w:tcPr>
          <w:p w14:paraId="7D38DA10" w14:textId="77777777" w:rsidR="00522ADB" w:rsidRPr="001B1AF9" w:rsidRDefault="00522ADB" w:rsidP="00C70CAF">
            <w:pPr>
              <w:pStyle w:val="ListParagraph"/>
              <w:ind w:left="450"/>
              <w:jc w:val="center"/>
              <w:rPr>
                <w:ins w:id="1649" w:author="Rafi Aziizi" w:date="2021-11-12T14:51:00Z"/>
                <w:b/>
                <w:bCs/>
              </w:rPr>
            </w:pPr>
            <w:ins w:id="1650"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C70CAF">
            <w:pPr>
              <w:pStyle w:val="ListParagraph"/>
              <w:spacing w:after="160"/>
              <w:ind w:left="468"/>
              <w:jc w:val="center"/>
              <w:rPr>
                <w:ins w:id="1651" w:author="Rafi Aziizi" w:date="2021-11-12T14:51:00Z"/>
                <w:b/>
                <w:bCs/>
              </w:rPr>
            </w:pPr>
            <w:ins w:id="1652" w:author="Rafi Aziizi" w:date="2021-11-12T14:51:00Z">
              <w:r w:rsidRPr="001B1AF9">
                <w:rPr>
                  <w:b/>
                  <w:bCs/>
                </w:rPr>
                <w:t>Reaksi Sistem</w:t>
              </w:r>
            </w:ins>
          </w:p>
        </w:tc>
      </w:tr>
      <w:tr w:rsidR="00522ADB" w14:paraId="10CC96FB" w14:textId="77777777" w:rsidTr="00C70CAF">
        <w:trPr>
          <w:jc w:val="center"/>
          <w:ins w:id="1653" w:author="Rafi Aziizi" w:date="2021-11-12T14:51:00Z"/>
        </w:trPr>
        <w:tc>
          <w:tcPr>
            <w:tcW w:w="3827" w:type="dxa"/>
            <w:vAlign w:val="center"/>
          </w:tcPr>
          <w:p w14:paraId="485A3992" w14:textId="52F5FCB0" w:rsidR="00522ADB" w:rsidRDefault="00522ADB" w:rsidP="00C70CAF">
            <w:pPr>
              <w:ind w:left="360"/>
              <w:rPr>
                <w:ins w:id="1654" w:author="Rafi Aziizi" w:date="2021-11-12T14:51:00Z"/>
              </w:rPr>
            </w:pPr>
            <w:ins w:id="1655" w:author="Rafi Aziizi" w:date="2021-11-12T14:51:00Z">
              <w:r>
                <w:t>3a. Tidak memasukan secara benar data walikelas yang akan dihapus</w:t>
              </w:r>
            </w:ins>
          </w:p>
        </w:tc>
        <w:tc>
          <w:tcPr>
            <w:tcW w:w="3964" w:type="dxa"/>
            <w:vAlign w:val="center"/>
          </w:tcPr>
          <w:p w14:paraId="485F7306" w14:textId="77777777" w:rsidR="00522ADB" w:rsidRDefault="00522ADB" w:rsidP="00C70CAF">
            <w:pPr>
              <w:pStyle w:val="ListParagraph"/>
              <w:spacing w:after="160"/>
              <w:ind w:left="468"/>
              <w:rPr>
                <w:ins w:id="1656" w:author="Rafi Aziizi" w:date="2021-11-12T14:51:00Z"/>
              </w:rPr>
            </w:pPr>
          </w:p>
        </w:tc>
      </w:tr>
      <w:tr w:rsidR="00522ADB" w14:paraId="374581E3" w14:textId="77777777" w:rsidTr="00C70CAF">
        <w:trPr>
          <w:jc w:val="center"/>
          <w:ins w:id="1657" w:author="Rafi Aziizi" w:date="2021-11-12T14:51:00Z"/>
        </w:trPr>
        <w:tc>
          <w:tcPr>
            <w:tcW w:w="3827" w:type="dxa"/>
            <w:vAlign w:val="center"/>
          </w:tcPr>
          <w:p w14:paraId="13C8E0F2" w14:textId="77777777" w:rsidR="00522ADB" w:rsidRDefault="00522ADB" w:rsidP="00C70CAF">
            <w:pPr>
              <w:pStyle w:val="ListParagraph"/>
              <w:ind w:left="450"/>
              <w:rPr>
                <w:ins w:id="1658" w:author="Rafi Aziizi" w:date="2021-11-12T14:51:00Z"/>
              </w:rPr>
            </w:pPr>
          </w:p>
        </w:tc>
        <w:tc>
          <w:tcPr>
            <w:tcW w:w="3964" w:type="dxa"/>
            <w:vAlign w:val="center"/>
          </w:tcPr>
          <w:p w14:paraId="1C6A5B83" w14:textId="794385EC" w:rsidR="00522ADB" w:rsidRDefault="00522ADB" w:rsidP="00C70CAF">
            <w:pPr>
              <w:spacing w:after="160"/>
              <w:ind w:left="360"/>
              <w:rPr>
                <w:ins w:id="1659" w:author="Rafi Aziizi" w:date="2021-11-12T14:51:00Z"/>
              </w:rPr>
            </w:pPr>
            <w:ins w:id="1660"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1661" w:author="Rafi Aziizi" w:date="2021-11-12T14:47:00Z"/>
        </w:rPr>
      </w:pPr>
    </w:p>
    <w:p w14:paraId="5433B7E8" w14:textId="1613B48B" w:rsidR="00522ADB" w:rsidRDefault="00522ADB" w:rsidP="00522ADB">
      <w:pPr>
        <w:ind w:left="66"/>
        <w:rPr>
          <w:ins w:id="1662" w:author="Rafi Aziizi" w:date="2021-11-12T14:49:00Z"/>
        </w:rPr>
      </w:pPr>
      <w:ins w:id="1663" w:author="Rafi Aziizi" w:date="2021-11-12T14:47:00Z">
        <w:r>
          <w:t>c. Skenario Edit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C70CAF">
        <w:trPr>
          <w:jc w:val="center"/>
          <w:ins w:id="1664" w:author="Rafi Aziizi" w:date="2021-11-12T14:49:00Z"/>
        </w:trPr>
        <w:tc>
          <w:tcPr>
            <w:tcW w:w="3827" w:type="dxa"/>
            <w:shd w:val="clear" w:color="auto" w:fill="F2EE98"/>
            <w:vAlign w:val="center"/>
          </w:tcPr>
          <w:p w14:paraId="1F5EAEC4" w14:textId="77777777" w:rsidR="00522ADB" w:rsidRPr="0044182F" w:rsidRDefault="00522ADB" w:rsidP="00C70CAF">
            <w:pPr>
              <w:rPr>
                <w:ins w:id="1665" w:author="Rafi Aziizi" w:date="2021-11-12T14:49:00Z"/>
                <w:b/>
              </w:rPr>
            </w:pPr>
            <w:ins w:id="1666"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C70CAF">
            <w:pPr>
              <w:rPr>
                <w:ins w:id="1667" w:author="Rafi Aziizi" w:date="2021-11-12T14:49:00Z"/>
              </w:rPr>
            </w:pPr>
            <w:ins w:id="1668" w:author="Rafi Aziizi" w:date="2021-11-12T14:49:00Z">
              <w:r>
                <w:t>Edit Walikelas</w:t>
              </w:r>
            </w:ins>
          </w:p>
        </w:tc>
      </w:tr>
      <w:tr w:rsidR="00522ADB" w:rsidRPr="002F6C1D" w14:paraId="4A9CF97F" w14:textId="77777777" w:rsidTr="00C70CAF">
        <w:trPr>
          <w:jc w:val="center"/>
          <w:ins w:id="1669" w:author="Rafi Aziizi" w:date="2021-11-12T14:49:00Z"/>
        </w:trPr>
        <w:tc>
          <w:tcPr>
            <w:tcW w:w="3827" w:type="dxa"/>
            <w:vAlign w:val="center"/>
          </w:tcPr>
          <w:p w14:paraId="05AE9A62" w14:textId="77777777" w:rsidR="00522ADB" w:rsidRPr="0044182F" w:rsidRDefault="00522ADB" w:rsidP="00C70CAF">
            <w:pPr>
              <w:rPr>
                <w:ins w:id="1670" w:author="Rafi Aziizi" w:date="2021-11-12T14:49:00Z"/>
                <w:b/>
              </w:rPr>
            </w:pPr>
            <w:ins w:id="1671" w:author="Rafi Aziizi" w:date="2021-11-12T14:49:00Z">
              <w:r w:rsidRPr="0044182F">
                <w:rPr>
                  <w:b/>
                </w:rPr>
                <w:t>ID</w:t>
              </w:r>
            </w:ins>
          </w:p>
        </w:tc>
        <w:tc>
          <w:tcPr>
            <w:tcW w:w="3964" w:type="dxa"/>
            <w:vAlign w:val="center"/>
          </w:tcPr>
          <w:p w14:paraId="1665633E" w14:textId="56153C7F" w:rsidR="00522ADB" w:rsidRPr="002F6C1D" w:rsidRDefault="00522ADB" w:rsidP="00C70CAF">
            <w:pPr>
              <w:rPr>
                <w:ins w:id="1672" w:author="Rafi Aziizi" w:date="2021-11-12T14:49:00Z"/>
              </w:rPr>
            </w:pPr>
            <w:ins w:id="1673" w:author="Rafi Aziizi" w:date="2021-11-12T14:49:00Z">
              <w:r>
                <w:t>RC14</w:t>
              </w:r>
            </w:ins>
          </w:p>
        </w:tc>
      </w:tr>
      <w:tr w:rsidR="00522ADB" w:rsidRPr="000C722D" w14:paraId="1F88D0C5" w14:textId="77777777" w:rsidTr="00C70CAF">
        <w:trPr>
          <w:jc w:val="center"/>
          <w:ins w:id="1674" w:author="Rafi Aziizi" w:date="2021-11-12T14:49:00Z"/>
        </w:trPr>
        <w:tc>
          <w:tcPr>
            <w:tcW w:w="3827" w:type="dxa"/>
            <w:vAlign w:val="center"/>
          </w:tcPr>
          <w:p w14:paraId="031C4AEB" w14:textId="77777777" w:rsidR="00522ADB" w:rsidRPr="0044182F" w:rsidRDefault="00522ADB" w:rsidP="00C70CAF">
            <w:pPr>
              <w:rPr>
                <w:ins w:id="1675" w:author="Rafi Aziizi" w:date="2021-11-12T14:49:00Z"/>
                <w:b/>
              </w:rPr>
            </w:pPr>
            <w:ins w:id="1676" w:author="Rafi Aziizi" w:date="2021-11-12T14:49:00Z">
              <w:r w:rsidRPr="0044182F">
                <w:rPr>
                  <w:b/>
                </w:rPr>
                <w:t>Description</w:t>
              </w:r>
            </w:ins>
          </w:p>
        </w:tc>
        <w:tc>
          <w:tcPr>
            <w:tcW w:w="3964" w:type="dxa"/>
          </w:tcPr>
          <w:p w14:paraId="6F72BB50" w14:textId="713CEF9B" w:rsidR="00522ADB" w:rsidRPr="000C722D" w:rsidRDefault="00522ADB" w:rsidP="00C70CAF">
            <w:pPr>
              <w:rPr>
                <w:ins w:id="1677" w:author="Rafi Aziizi" w:date="2021-11-12T14:49:00Z"/>
              </w:rPr>
            </w:pPr>
            <w:ins w:id="1678" w:author="Rafi Aziizi" w:date="2021-11-12T14:49:00Z">
              <w:r>
                <w:t xml:space="preserve">Use case ini merupakan use case generalisasi dari kelola </w:t>
              </w:r>
            </w:ins>
            <w:ins w:id="1679" w:author="Rafi Aziizi" w:date="2021-11-12T14:50:00Z">
              <w:r>
                <w:t>walikelas</w:t>
              </w:r>
            </w:ins>
            <w:ins w:id="1680" w:author="Rafi Aziizi" w:date="2021-11-12T14:49:00Z">
              <w:r>
                <w:t xml:space="preserve"> untuk memperbaharui data </w:t>
              </w:r>
            </w:ins>
            <w:ins w:id="1681" w:author="Rafi Aziizi" w:date="2021-11-12T14:50:00Z">
              <w:r>
                <w:t>walikelas</w:t>
              </w:r>
            </w:ins>
            <w:ins w:id="1682" w:author="Rafi Aziizi" w:date="2021-11-12T14:49:00Z">
              <w:r>
                <w:t>.</w:t>
              </w:r>
            </w:ins>
          </w:p>
        </w:tc>
      </w:tr>
      <w:tr w:rsidR="00522ADB" w:rsidRPr="002F6C1D" w14:paraId="4ACB64D6" w14:textId="77777777" w:rsidTr="00C70CAF">
        <w:trPr>
          <w:jc w:val="center"/>
          <w:ins w:id="1683" w:author="Rafi Aziizi" w:date="2021-11-12T14:49:00Z"/>
        </w:trPr>
        <w:tc>
          <w:tcPr>
            <w:tcW w:w="3827" w:type="dxa"/>
            <w:vAlign w:val="center"/>
          </w:tcPr>
          <w:p w14:paraId="5EBDE4EA" w14:textId="77777777" w:rsidR="00522ADB" w:rsidRPr="0044182F" w:rsidRDefault="00522ADB" w:rsidP="00C70CAF">
            <w:pPr>
              <w:rPr>
                <w:ins w:id="1684" w:author="Rafi Aziizi" w:date="2021-11-12T14:49:00Z"/>
                <w:b/>
              </w:rPr>
            </w:pPr>
            <w:ins w:id="1685" w:author="Rafi Aziizi" w:date="2021-11-12T14:49:00Z">
              <w:r w:rsidRPr="0044182F">
                <w:rPr>
                  <w:b/>
                </w:rPr>
                <w:t>Actors</w:t>
              </w:r>
            </w:ins>
          </w:p>
        </w:tc>
        <w:tc>
          <w:tcPr>
            <w:tcW w:w="3964" w:type="dxa"/>
            <w:vAlign w:val="center"/>
          </w:tcPr>
          <w:p w14:paraId="3603CC8F" w14:textId="77777777" w:rsidR="00522ADB" w:rsidRPr="002F6C1D" w:rsidRDefault="00522ADB" w:rsidP="00C70CAF">
            <w:pPr>
              <w:rPr>
                <w:ins w:id="1686" w:author="Rafi Aziizi" w:date="2021-11-12T14:49:00Z"/>
              </w:rPr>
            </w:pPr>
            <w:ins w:id="1687" w:author="Rafi Aziizi" w:date="2021-11-12T14:49:00Z">
              <w:r>
                <w:t>Bag.IT, Guru BK.</w:t>
              </w:r>
            </w:ins>
          </w:p>
        </w:tc>
      </w:tr>
      <w:tr w:rsidR="00522ADB" w:rsidRPr="0044182F" w14:paraId="17C66176" w14:textId="77777777" w:rsidTr="00C70CAF">
        <w:trPr>
          <w:jc w:val="center"/>
          <w:ins w:id="1688" w:author="Rafi Aziizi" w:date="2021-11-12T14:49:00Z"/>
        </w:trPr>
        <w:tc>
          <w:tcPr>
            <w:tcW w:w="3827" w:type="dxa"/>
            <w:vAlign w:val="center"/>
          </w:tcPr>
          <w:p w14:paraId="77E84C3E" w14:textId="77777777" w:rsidR="00522ADB" w:rsidRPr="0044182F" w:rsidRDefault="00522ADB" w:rsidP="00C70CAF">
            <w:pPr>
              <w:rPr>
                <w:ins w:id="1689" w:author="Rafi Aziizi" w:date="2021-11-12T14:49:00Z"/>
                <w:b/>
              </w:rPr>
            </w:pPr>
            <w:ins w:id="1690" w:author="Rafi Aziizi" w:date="2021-11-12T14:49:00Z">
              <w:r w:rsidRPr="0044182F">
                <w:rPr>
                  <w:b/>
                </w:rPr>
                <w:t>Frequency of Use</w:t>
              </w:r>
            </w:ins>
          </w:p>
        </w:tc>
        <w:tc>
          <w:tcPr>
            <w:tcW w:w="3964" w:type="dxa"/>
            <w:vAlign w:val="center"/>
          </w:tcPr>
          <w:p w14:paraId="25C1D2F2" w14:textId="77777777" w:rsidR="00522ADB" w:rsidRPr="007B7AB3" w:rsidRDefault="00522ADB" w:rsidP="00C70CAF">
            <w:pPr>
              <w:rPr>
                <w:ins w:id="1691" w:author="Rafi Aziizi" w:date="2021-11-12T14:49:00Z"/>
                <w:i/>
                <w:iCs/>
              </w:rPr>
            </w:pPr>
            <w:ins w:id="1692" w:author="Rafi Aziizi" w:date="2021-11-12T14:49:00Z">
              <w:r>
                <w:rPr>
                  <w:i/>
                  <w:iCs/>
                </w:rPr>
                <w:t>Conditional</w:t>
              </w:r>
            </w:ins>
          </w:p>
        </w:tc>
      </w:tr>
      <w:tr w:rsidR="00522ADB" w:rsidRPr="0044182F" w14:paraId="4924B956" w14:textId="77777777" w:rsidTr="00C70CAF">
        <w:trPr>
          <w:jc w:val="center"/>
          <w:ins w:id="1693" w:author="Rafi Aziizi" w:date="2021-11-12T14:49:00Z"/>
        </w:trPr>
        <w:tc>
          <w:tcPr>
            <w:tcW w:w="3827" w:type="dxa"/>
            <w:vAlign w:val="center"/>
          </w:tcPr>
          <w:p w14:paraId="3095B3A6" w14:textId="77777777" w:rsidR="00522ADB" w:rsidRPr="0044182F" w:rsidRDefault="00522ADB" w:rsidP="00C70CAF">
            <w:pPr>
              <w:rPr>
                <w:ins w:id="1694" w:author="Rafi Aziizi" w:date="2021-11-12T14:49:00Z"/>
                <w:b/>
              </w:rPr>
            </w:pPr>
            <w:ins w:id="1695" w:author="Rafi Aziizi" w:date="2021-11-12T14:49:00Z">
              <w:r w:rsidRPr="0044182F">
                <w:rPr>
                  <w:b/>
                </w:rPr>
                <w:t>Triggers</w:t>
              </w:r>
            </w:ins>
          </w:p>
        </w:tc>
        <w:tc>
          <w:tcPr>
            <w:tcW w:w="3964" w:type="dxa"/>
            <w:vAlign w:val="center"/>
          </w:tcPr>
          <w:p w14:paraId="7A19C197" w14:textId="77777777" w:rsidR="00522ADB" w:rsidRPr="0044182F" w:rsidRDefault="00522ADB" w:rsidP="00C70CAF">
            <w:pPr>
              <w:rPr>
                <w:ins w:id="1696" w:author="Rafi Aziizi" w:date="2021-11-12T14:49:00Z"/>
              </w:rPr>
            </w:pPr>
            <w:ins w:id="1697" w:author="Rafi Aziizi" w:date="2021-11-12T14:49:00Z">
              <w:r>
                <w:t>-</w:t>
              </w:r>
            </w:ins>
          </w:p>
        </w:tc>
      </w:tr>
      <w:tr w:rsidR="00522ADB" w:rsidRPr="0081005E" w14:paraId="02F5ED1F" w14:textId="77777777" w:rsidTr="00C70CAF">
        <w:trPr>
          <w:jc w:val="center"/>
          <w:ins w:id="1698" w:author="Rafi Aziizi" w:date="2021-11-12T14:49:00Z"/>
        </w:trPr>
        <w:tc>
          <w:tcPr>
            <w:tcW w:w="3827" w:type="dxa"/>
            <w:vAlign w:val="center"/>
          </w:tcPr>
          <w:p w14:paraId="20E6FF45" w14:textId="77777777" w:rsidR="00522ADB" w:rsidRPr="0044182F" w:rsidRDefault="00522ADB" w:rsidP="00C70CAF">
            <w:pPr>
              <w:rPr>
                <w:ins w:id="1699" w:author="Rafi Aziizi" w:date="2021-11-12T14:49:00Z"/>
                <w:b/>
              </w:rPr>
            </w:pPr>
            <w:ins w:id="1700" w:author="Rafi Aziizi" w:date="2021-11-12T14:49:00Z">
              <w:r w:rsidRPr="0044182F">
                <w:rPr>
                  <w:b/>
                </w:rPr>
                <w:lastRenderedPageBreak/>
                <w:t>Pre-Conditions</w:t>
              </w:r>
            </w:ins>
          </w:p>
        </w:tc>
        <w:tc>
          <w:tcPr>
            <w:tcW w:w="3964" w:type="dxa"/>
            <w:vAlign w:val="center"/>
          </w:tcPr>
          <w:p w14:paraId="58DBCA8A" w14:textId="6A3CCF65" w:rsidR="00522ADB" w:rsidRPr="0081005E" w:rsidRDefault="00522ADB" w:rsidP="00C70CAF">
            <w:pPr>
              <w:rPr>
                <w:ins w:id="1701" w:author="Rafi Aziizi" w:date="2021-11-12T14:49:00Z"/>
                <w:i/>
                <w:iCs/>
              </w:rPr>
            </w:pPr>
            <w:ins w:id="1702" w:author="Rafi Aziizi" w:date="2021-11-12T14:49:00Z">
              <w:r>
                <w:t xml:space="preserve">Data </w:t>
              </w:r>
            </w:ins>
            <w:ins w:id="1703" w:author="Rafi Aziizi" w:date="2021-11-12T14:50:00Z">
              <w:r>
                <w:t>walikelas</w:t>
              </w:r>
            </w:ins>
            <w:ins w:id="1704" w:author="Rafi Aziizi" w:date="2021-11-12T14:49:00Z">
              <w:r>
                <w:t xml:space="preserve"> belum diperbaharui</w:t>
              </w:r>
            </w:ins>
          </w:p>
        </w:tc>
      </w:tr>
      <w:tr w:rsidR="00522ADB" w:rsidRPr="0048762E" w14:paraId="128594FC" w14:textId="77777777" w:rsidTr="00C70CAF">
        <w:trPr>
          <w:jc w:val="center"/>
          <w:ins w:id="1705" w:author="Rafi Aziizi" w:date="2021-11-12T14:49:00Z"/>
        </w:trPr>
        <w:tc>
          <w:tcPr>
            <w:tcW w:w="3827" w:type="dxa"/>
            <w:vAlign w:val="center"/>
          </w:tcPr>
          <w:p w14:paraId="2F9681B3" w14:textId="77777777" w:rsidR="00522ADB" w:rsidRPr="0044182F" w:rsidRDefault="00522ADB" w:rsidP="00C70CAF">
            <w:pPr>
              <w:rPr>
                <w:ins w:id="1706" w:author="Rafi Aziizi" w:date="2021-11-12T14:49:00Z"/>
                <w:b/>
              </w:rPr>
            </w:pPr>
            <w:ins w:id="1707" w:author="Rafi Aziizi" w:date="2021-11-12T14:49:00Z">
              <w:r w:rsidRPr="0044182F">
                <w:rPr>
                  <w:b/>
                </w:rPr>
                <w:t>Post-Conditions</w:t>
              </w:r>
            </w:ins>
          </w:p>
        </w:tc>
        <w:tc>
          <w:tcPr>
            <w:tcW w:w="3964" w:type="dxa"/>
            <w:vAlign w:val="center"/>
          </w:tcPr>
          <w:p w14:paraId="3BFA75CA" w14:textId="4DF1A87B" w:rsidR="00522ADB" w:rsidRPr="0048762E" w:rsidRDefault="00522ADB" w:rsidP="00C70CAF">
            <w:pPr>
              <w:rPr>
                <w:ins w:id="1708" w:author="Rafi Aziizi" w:date="2021-11-12T14:49:00Z"/>
              </w:rPr>
            </w:pPr>
            <w:ins w:id="1709" w:author="Rafi Aziizi" w:date="2021-11-12T14:49:00Z">
              <w:r>
                <w:t xml:space="preserve">Perubahan data identitas </w:t>
              </w:r>
            </w:ins>
            <w:ins w:id="1710" w:author="Rafi Aziizi" w:date="2021-11-12T14:50:00Z">
              <w:r>
                <w:t>walikelas</w:t>
              </w:r>
            </w:ins>
          </w:p>
        </w:tc>
      </w:tr>
      <w:tr w:rsidR="00522ADB" w:rsidRPr="0044182F" w14:paraId="124E6308" w14:textId="77777777" w:rsidTr="00C70CAF">
        <w:trPr>
          <w:jc w:val="center"/>
          <w:ins w:id="1711" w:author="Rafi Aziizi" w:date="2021-11-12T14:49:00Z"/>
        </w:trPr>
        <w:tc>
          <w:tcPr>
            <w:tcW w:w="7791" w:type="dxa"/>
            <w:gridSpan w:val="2"/>
            <w:shd w:val="clear" w:color="auto" w:fill="F2EE98"/>
            <w:vAlign w:val="center"/>
          </w:tcPr>
          <w:p w14:paraId="29B14FC8" w14:textId="77777777" w:rsidR="00522ADB" w:rsidRPr="0044182F" w:rsidRDefault="00522ADB" w:rsidP="00C70CAF">
            <w:pPr>
              <w:jc w:val="center"/>
              <w:rPr>
                <w:ins w:id="1712" w:author="Rafi Aziizi" w:date="2021-11-12T14:49:00Z"/>
                <w:b/>
              </w:rPr>
            </w:pPr>
            <w:ins w:id="1713" w:author="Rafi Aziizi" w:date="2021-11-12T14:49:00Z">
              <w:r w:rsidRPr="0044182F">
                <w:rPr>
                  <w:b/>
                </w:rPr>
                <w:t>Main Course</w:t>
              </w:r>
            </w:ins>
          </w:p>
        </w:tc>
      </w:tr>
      <w:tr w:rsidR="00522ADB" w:rsidRPr="0044182F" w14:paraId="188DF1D0" w14:textId="77777777" w:rsidTr="00C70CAF">
        <w:trPr>
          <w:jc w:val="center"/>
          <w:ins w:id="1714" w:author="Rafi Aziizi" w:date="2021-11-12T14:49:00Z"/>
        </w:trPr>
        <w:tc>
          <w:tcPr>
            <w:tcW w:w="3827" w:type="dxa"/>
            <w:shd w:val="clear" w:color="auto" w:fill="F2EE98"/>
            <w:vAlign w:val="center"/>
          </w:tcPr>
          <w:p w14:paraId="6439E64C" w14:textId="77777777" w:rsidR="00522ADB" w:rsidRPr="0044182F" w:rsidRDefault="00522ADB" w:rsidP="00C70CAF">
            <w:pPr>
              <w:jc w:val="center"/>
              <w:rPr>
                <w:ins w:id="1715" w:author="Rafi Aziizi" w:date="2021-11-12T14:49:00Z"/>
                <w:b/>
              </w:rPr>
            </w:pPr>
            <w:ins w:id="1716"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C70CAF">
            <w:pPr>
              <w:jc w:val="center"/>
              <w:rPr>
                <w:ins w:id="1717" w:author="Rafi Aziizi" w:date="2021-11-12T14:49:00Z"/>
                <w:b/>
              </w:rPr>
            </w:pPr>
            <w:ins w:id="1718" w:author="Rafi Aziizi" w:date="2021-11-12T14:49:00Z">
              <w:r w:rsidRPr="0044182F">
                <w:rPr>
                  <w:b/>
                </w:rPr>
                <w:t>Reaksi Sistem</w:t>
              </w:r>
            </w:ins>
          </w:p>
        </w:tc>
      </w:tr>
      <w:tr w:rsidR="00522ADB" w:rsidRPr="0044182F" w14:paraId="27A6FA99" w14:textId="77777777" w:rsidTr="00C70CAF">
        <w:trPr>
          <w:jc w:val="center"/>
          <w:ins w:id="1719" w:author="Rafi Aziizi" w:date="2021-11-12T14:49:00Z"/>
        </w:trPr>
        <w:tc>
          <w:tcPr>
            <w:tcW w:w="3827" w:type="dxa"/>
            <w:vAlign w:val="center"/>
          </w:tcPr>
          <w:p w14:paraId="188266A5" w14:textId="18A00622" w:rsidR="00522ADB" w:rsidRPr="0044182F" w:rsidRDefault="00522ADB" w:rsidP="00522ADB">
            <w:pPr>
              <w:numPr>
                <w:ilvl w:val="0"/>
                <w:numId w:val="83"/>
              </w:numPr>
              <w:spacing w:after="160"/>
              <w:rPr>
                <w:ins w:id="1720" w:author="Rafi Aziizi" w:date="2021-11-12T14:49:00Z"/>
              </w:rPr>
            </w:pPr>
            <w:ins w:id="1721" w:author="Rafi Aziizi" w:date="2021-11-12T14:49:00Z">
              <w:r>
                <w:t xml:space="preserve">Memasuki menu “Data </w:t>
              </w:r>
            </w:ins>
            <w:ins w:id="1722" w:author="Rafi Aziizi" w:date="2021-11-12T14:50:00Z">
              <w:r>
                <w:t>Walikelas</w:t>
              </w:r>
            </w:ins>
            <w:ins w:id="1723" w:author="Rafi Aziizi" w:date="2021-11-12T14:49:00Z">
              <w:r>
                <w:t>”</w:t>
              </w:r>
            </w:ins>
          </w:p>
        </w:tc>
        <w:tc>
          <w:tcPr>
            <w:tcW w:w="3964" w:type="dxa"/>
            <w:vAlign w:val="center"/>
          </w:tcPr>
          <w:p w14:paraId="5DA8969D" w14:textId="77777777" w:rsidR="00522ADB" w:rsidRPr="0044182F" w:rsidRDefault="00522ADB" w:rsidP="00C70CAF">
            <w:pPr>
              <w:ind w:left="511"/>
              <w:rPr>
                <w:ins w:id="1724" w:author="Rafi Aziizi" w:date="2021-11-12T14:49:00Z"/>
              </w:rPr>
            </w:pPr>
          </w:p>
        </w:tc>
      </w:tr>
      <w:tr w:rsidR="00522ADB" w:rsidRPr="0044182F" w14:paraId="717A80FF" w14:textId="77777777" w:rsidTr="00C70CAF">
        <w:trPr>
          <w:jc w:val="center"/>
          <w:ins w:id="1725" w:author="Rafi Aziizi" w:date="2021-11-12T14:49:00Z"/>
        </w:trPr>
        <w:tc>
          <w:tcPr>
            <w:tcW w:w="3827" w:type="dxa"/>
            <w:vAlign w:val="center"/>
          </w:tcPr>
          <w:p w14:paraId="4BE89932" w14:textId="77777777" w:rsidR="00522ADB" w:rsidRPr="0044182F" w:rsidRDefault="00522ADB" w:rsidP="00C70CAF">
            <w:pPr>
              <w:ind w:left="510"/>
              <w:rPr>
                <w:ins w:id="1726" w:author="Rafi Aziizi" w:date="2021-11-12T14:49:00Z"/>
              </w:rPr>
            </w:pPr>
          </w:p>
        </w:tc>
        <w:tc>
          <w:tcPr>
            <w:tcW w:w="3964" w:type="dxa"/>
            <w:vAlign w:val="center"/>
          </w:tcPr>
          <w:p w14:paraId="3549F64C" w14:textId="10CD1582" w:rsidR="00522ADB" w:rsidRPr="0044182F" w:rsidRDefault="00522ADB" w:rsidP="00522ADB">
            <w:pPr>
              <w:numPr>
                <w:ilvl w:val="0"/>
                <w:numId w:val="83"/>
              </w:numPr>
              <w:spacing w:after="160"/>
              <w:ind w:left="511"/>
              <w:rPr>
                <w:ins w:id="1727" w:author="Rafi Aziizi" w:date="2021-11-12T14:49:00Z"/>
              </w:rPr>
            </w:pPr>
            <w:ins w:id="1728" w:author="Rafi Aziizi" w:date="2021-11-12T14:49:00Z">
              <w:r>
                <w:t xml:space="preserve">Menampilkan seluruh data </w:t>
              </w:r>
            </w:ins>
            <w:ins w:id="1729" w:author="Rafi Aziizi" w:date="2021-11-12T14:50:00Z">
              <w:r>
                <w:t>walikelas</w:t>
              </w:r>
            </w:ins>
          </w:p>
        </w:tc>
      </w:tr>
      <w:tr w:rsidR="00522ADB" w:rsidRPr="0044182F" w14:paraId="4E956524" w14:textId="77777777" w:rsidTr="00C70CAF">
        <w:trPr>
          <w:jc w:val="center"/>
          <w:ins w:id="1730" w:author="Rafi Aziizi" w:date="2021-11-12T14:49:00Z"/>
        </w:trPr>
        <w:tc>
          <w:tcPr>
            <w:tcW w:w="3827" w:type="dxa"/>
            <w:vAlign w:val="center"/>
          </w:tcPr>
          <w:p w14:paraId="03B3AA1B" w14:textId="588C5B05" w:rsidR="00522ADB" w:rsidRPr="0044182F" w:rsidRDefault="00522ADB" w:rsidP="00522ADB">
            <w:pPr>
              <w:pStyle w:val="ListParagraph"/>
              <w:numPr>
                <w:ilvl w:val="0"/>
                <w:numId w:val="83"/>
              </w:numPr>
              <w:rPr>
                <w:ins w:id="1731" w:author="Rafi Aziizi" w:date="2021-11-12T14:49:00Z"/>
              </w:rPr>
            </w:pPr>
            <w:ins w:id="1732" w:author="Rafi Aziizi" w:date="2021-11-12T14:49:00Z">
              <w:r>
                <w:t xml:space="preserve">Menekan tombol “Profile </w:t>
              </w:r>
            </w:ins>
            <w:ins w:id="1733" w:author="Rafi Aziizi" w:date="2021-11-12T14:50:00Z">
              <w:r>
                <w:t>Walikelas</w:t>
              </w:r>
            </w:ins>
            <w:ins w:id="1734" w:author="Rafi Aziizi" w:date="2021-11-12T14:49:00Z">
              <w:r>
                <w:t>”</w:t>
              </w:r>
            </w:ins>
          </w:p>
        </w:tc>
        <w:tc>
          <w:tcPr>
            <w:tcW w:w="3964" w:type="dxa"/>
            <w:vAlign w:val="center"/>
          </w:tcPr>
          <w:p w14:paraId="1E917DD7" w14:textId="77777777" w:rsidR="00522ADB" w:rsidRDefault="00522ADB" w:rsidP="00C70CAF">
            <w:pPr>
              <w:spacing w:after="160"/>
              <w:ind w:left="511"/>
              <w:rPr>
                <w:ins w:id="1735" w:author="Rafi Aziizi" w:date="2021-11-12T14:49:00Z"/>
              </w:rPr>
            </w:pPr>
          </w:p>
        </w:tc>
      </w:tr>
      <w:tr w:rsidR="00522ADB" w:rsidRPr="0044182F" w14:paraId="14DC8753" w14:textId="77777777" w:rsidTr="00C70CAF">
        <w:trPr>
          <w:jc w:val="center"/>
          <w:ins w:id="1736" w:author="Rafi Aziizi" w:date="2021-11-12T14:49:00Z"/>
        </w:trPr>
        <w:tc>
          <w:tcPr>
            <w:tcW w:w="3827" w:type="dxa"/>
            <w:vAlign w:val="center"/>
          </w:tcPr>
          <w:p w14:paraId="5455ED38" w14:textId="77777777" w:rsidR="00522ADB" w:rsidRDefault="00522ADB" w:rsidP="00C70CAF">
            <w:pPr>
              <w:pStyle w:val="ListParagraph"/>
              <w:rPr>
                <w:ins w:id="1737" w:author="Rafi Aziizi" w:date="2021-11-12T14:49:00Z"/>
              </w:rPr>
            </w:pPr>
          </w:p>
        </w:tc>
        <w:tc>
          <w:tcPr>
            <w:tcW w:w="3964" w:type="dxa"/>
            <w:vAlign w:val="center"/>
          </w:tcPr>
          <w:p w14:paraId="7F7A60B2" w14:textId="56384B5F" w:rsidR="00522ADB" w:rsidRDefault="00522ADB" w:rsidP="00522ADB">
            <w:pPr>
              <w:pStyle w:val="ListParagraph"/>
              <w:numPr>
                <w:ilvl w:val="0"/>
                <w:numId w:val="83"/>
              </w:numPr>
              <w:spacing w:after="160"/>
              <w:rPr>
                <w:ins w:id="1738" w:author="Rafi Aziizi" w:date="2021-11-12T14:49:00Z"/>
              </w:rPr>
            </w:pPr>
            <w:ins w:id="1739" w:author="Rafi Aziizi" w:date="2021-11-12T14:49:00Z">
              <w:r>
                <w:t xml:space="preserve">Menampilkan data identitas </w:t>
              </w:r>
            </w:ins>
            <w:ins w:id="1740" w:author="Rafi Aziizi" w:date="2021-11-12T14:50:00Z">
              <w:r>
                <w:t xml:space="preserve">walikelas </w:t>
              </w:r>
            </w:ins>
            <w:ins w:id="1741" w:author="Rafi Aziizi" w:date="2021-11-12T14:49:00Z">
              <w:r>
                <w:t>secara keseluruhan</w:t>
              </w:r>
            </w:ins>
          </w:p>
        </w:tc>
      </w:tr>
      <w:tr w:rsidR="00522ADB" w:rsidRPr="0044182F" w14:paraId="09BAA6D3" w14:textId="77777777" w:rsidTr="00C70CAF">
        <w:trPr>
          <w:jc w:val="center"/>
          <w:ins w:id="1742" w:author="Rafi Aziizi" w:date="2021-11-12T14:49:00Z"/>
        </w:trPr>
        <w:tc>
          <w:tcPr>
            <w:tcW w:w="3827" w:type="dxa"/>
            <w:vAlign w:val="center"/>
          </w:tcPr>
          <w:p w14:paraId="6B403BF7" w14:textId="2E711EC2" w:rsidR="00522ADB" w:rsidRDefault="00522ADB" w:rsidP="00522ADB">
            <w:pPr>
              <w:pStyle w:val="ListParagraph"/>
              <w:numPr>
                <w:ilvl w:val="0"/>
                <w:numId w:val="83"/>
              </w:numPr>
              <w:rPr>
                <w:ins w:id="1743" w:author="Rafi Aziizi" w:date="2021-11-12T14:49:00Z"/>
              </w:rPr>
            </w:pPr>
            <w:ins w:id="1744" w:author="Rafi Aziizi" w:date="2021-11-12T14:49:00Z">
              <w:r>
                <w:t xml:space="preserve">Melakukan perubahan data </w:t>
              </w:r>
            </w:ins>
            <w:ins w:id="1745" w:author="Rafi Aziizi" w:date="2021-11-12T14:50:00Z">
              <w:r>
                <w:t>walikelas</w:t>
              </w:r>
            </w:ins>
          </w:p>
        </w:tc>
        <w:tc>
          <w:tcPr>
            <w:tcW w:w="3964" w:type="dxa"/>
            <w:vAlign w:val="center"/>
          </w:tcPr>
          <w:p w14:paraId="1A495125" w14:textId="77777777" w:rsidR="00522ADB" w:rsidRDefault="00522ADB" w:rsidP="00C70CAF">
            <w:pPr>
              <w:spacing w:after="160"/>
              <w:rPr>
                <w:ins w:id="1746" w:author="Rafi Aziizi" w:date="2021-11-12T14:49:00Z"/>
              </w:rPr>
            </w:pPr>
          </w:p>
        </w:tc>
      </w:tr>
      <w:tr w:rsidR="00522ADB" w:rsidRPr="0044182F" w14:paraId="338DE167" w14:textId="77777777" w:rsidTr="00C70CAF">
        <w:trPr>
          <w:jc w:val="center"/>
          <w:ins w:id="1747" w:author="Rafi Aziizi" w:date="2021-11-12T14:49:00Z"/>
        </w:trPr>
        <w:tc>
          <w:tcPr>
            <w:tcW w:w="3827" w:type="dxa"/>
            <w:vAlign w:val="center"/>
          </w:tcPr>
          <w:p w14:paraId="589EB0D6" w14:textId="77777777" w:rsidR="00522ADB" w:rsidRDefault="00522ADB" w:rsidP="00C70CAF">
            <w:pPr>
              <w:rPr>
                <w:ins w:id="1748" w:author="Rafi Aziizi" w:date="2021-11-12T14:49:00Z"/>
              </w:rPr>
            </w:pPr>
          </w:p>
        </w:tc>
        <w:tc>
          <w:tcPr>
            <w:tcW w:w="3964" w:type="dxa"/>
            <w:vAlign w:val="center"/>
          </w:tcPr>
          <w:p w14:paraId="5AF2E6D2" w14:textId="5CEBF775" w:rsidR="00522ADB" w:rsidRDefault="00522ADB" w:rsidP="00522ADB">
            <w:pPr>
              <w:pStyle w:val="ListParagraph"/>
              <w:numPr>
                <w:ilvl w:val="0"/>
                <w:numId w:val="83"/>
              </w:numPr>
              <w:spacing w:after="160"/>
              <w:rPr>
                <w:ins w:id="1749" w:author="Rafi Aziizi" w:date="2021-11-12T14:49:00Z"/>
              </w:rPr>
            </w:pPr>
            <w:ins w:id="1750" w:author="Rafi Aziizi" w:date="2021-11-12T14:49:00Z">
              <w:r>
                <w:t xml:space="preserve">Menyimpan data </w:t>
              </w:r>
            </w:ins>
            <w:ins w:id="1751" w:author="Rafi Aziizi" w:date="2021-11-12T14:50:00Z">
              <w:r>
                <w:t xml:space="preserve">walikelas </w:t>
              </w:r>
            </w:ins>
            <w:ins w:id="1752" w:author="Rafi Aziizi" w:date="2021-11-12T14:49:00Z">
              <w:r>
                <w:t xml:space="preserve">terbaru pada </w:t>
              </w:r>
              <w:r w:rsidRPr="00C70CAF">
                <w:rPr>
                  <w:i/>
                  <w:iCs/>
                </w:rPr>
                <w:t>database</w:t>
              </w:r>
            </w:ins>
          </w:p>
        </w:tc>
      </w:tr>
      <w:tr w:rsidR="00522ADB" w:rsidRPr="001B1AF9" w14:paraId="3EFDEBED" w14:textId="77777777" w:rsidTr="00C70CAF">
        <w:trPr>
          <w:jc w:val="center"/>
          <w:ins w:id="1753" w:author="Rafi Aziizi" w:date="2021-11-12T14:49:00Z"/>
        </w:trPr>
        <w:tc>
          <w:tcPr>
            <w:tcW w:w="7791" w:type="dxa"/>
            <w:gridSpan w:val="2"/>
            <w:shd w:val="clear" w:color="auto" w:fill="F2EE98"/>
            <w:vAlign w:val="center"/>
          </w:tcPr>
          <w:p w14:paraId="650D0176" w14:textId="77777777" w:rsidR="00522ADB" w:rsidRPr="001B1AF9" w:rsidRDefault="00522ADB" w:rsidP="00C70CAF">
            <w:pPr>
              <w:pStyle w:val="ListParagraph"/>
              <w:spacing w:after="160"/>
              <w:ind w:left="468"/>
              <w:jc w:val="center"/>
              <w:rPr>
                <w:ins w:id="1754" w:author="Rafi Aziizi" w:date="2021-11-12T14:49:00Z"/>
                <w:b/>
                <w:bCs/>
              </w:rPr>
            </w:pPr>
            <w:ins w:id="1755" w:author="Rafi Aziizi" w:date="2021-11-12T14:49:00Z">
              <w:r w:rsidRPr="001B1AF9">
                <w:rPr>
                  <w:b/>
                  <w:bCs/>
                </w:rPr>
                <w:t>Skenario Eksepsi (Optional)</w:t>
              </w:r>
            </w:ins>
          </w:p>
        </w:tc>
      </w:tr>
      <w:tr w:rsidR="00522ADB" w:rsidRPr="001B1AF9" w14:paraId="4E8520F7" w14:textId="77777777" w:rsidTr="00C70CAF">
        <w:trPr>
          <w:jc w:val="center"/>
          <w:ins w:id="1756" w:author="Rafi Aziizi" w:date="2021-11-12T14:49:00Z"/>
        </w:trPr>
        <w:tc>
          <w:tcPr>
            <w:tcW w:w="3827" w:type="dxa"/>
            <w:shd w:val="clear" w:color="auto" w:fill="F2EE98"/>
            <w:vAlign w:val="center"/>
          </w:tcPr>
          <w:p w14:paraId="2E50B7B1" w14:textId="77777777" w:rsidR="00522ADB" w:rsidRPr="001B1AF9" w:rsidRDefault="00522ADB" w:rsidP="00C70CAF">
            <w:pPr>
              <w:pStyle w:val="ListParagraph"/>
              <w:ind w:left="450"/>
              <w:jc w:val="center"/>
              <w:rPr>
                <w:ins w:id="1757" w:author="Rafi Aziizi" w:date="2021-11-12T14:49:00Z"/>
                <w:b/>
                <w:bCs/>
              </w:rPr>
            </w:pPr>
            <w:ins w:id="1758"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C70CAF">
            <w:pPr>
              <w:pStyle w:val="ListParagraph"/>
              <w:spacing w:after="160"/>
              <w:ind w:left="468"/>
              <w:jc w:val="center"/>
              <w:rPr>
                <w:ins w:id="1759" w:author="Rafi Aziizi" w:date="2021-11-12T14:49:00Z"/>
                <w:b/>
                <w:bCs/>
              </w:rPr>
            </w:pPr>
            <w:ins w:id="1760" w:author="Rafi Aziizi" w:date="2021-11-12T14:49:00Z">
              <w:r w:rsidRPr="001B1AF9">
                <w:rPr>
                  <w:b/>
                  <w:bCs/>
                </w:rPr>
                <w:t>Reaksi Sistem</w:t>
              </w:r>
            </w:ins>
          </w:p>
        </w:tc>
      </w:tr>
      <w:tr w:rsidR="00522ADB" w14:paraId="1804D3BE" w14:textId="77777777" w:rsidTr="00C70CAF">
        <w:trPr>
          <w:jc w:val="center"/>
          <w:ins w:id="1761" w:author="Rafi Aziizi" w:date="2021-11-12T14:49:00Z"/>
        </w:trPr>
        <w:tc>
          <w:tcPr>
            <w:tcW w:w="3827" w:type="dxa"/>
            <w:vAlign w:val="center"/>
          </w:tcPr>
          <w:p w14:paraId="644E7E18" w14:textId="6BD05F46" w:rsidR="00522ADB" w:rsidRDefault="00522ADB" w:rsidP="00C70CAF">
            <w:pPr>
              <w:ind w:left="360"/>
              <w:rPr>
                <w:ins w:id="1762" w:author="Rafi Aziizi" w:date="2021-11-12T14:49:00Z"/>
              </w:rPr>
            </w:pPr>
            <w:ins w:id="1763" w:author="Rafi Aziizi" w:date="2021-11-12T14:49:00Z">
              <w:r>
                <w:t xml:space="preserve">5a. Tidak memasukan secara benar data </w:t>
              </w:r>
            </w:ins>
            <w:ins w:id="1764" w:author="Rafi Aziizi" w:date="2021-11-12T14:50:00Z">
              <w:r>
                <w:t xml:space="preserve">walikelas </w:t>
              </w:r>
            </w:ins>
            <w:ins w:id="1765" w:author="Rafi Aziizi" w:date="2021-11-12T14:49:00Z">
              <w:r>
                <w:t>yang akan diperbaharui</w:t>
              </w:r>
            </w:ins>
          </w:p>
        </w:tc>
        <w:tc>
          <w:tcPr>
            <w:tcW w:w="3964" w:type="dxa"/>
            <w:vAlign w:val="center"/>
          </w:tcPr>
          <w:p w14:paraId="32483ACF" w14:textId="77777777" w:rsidR="00522ADB" w:rsidRDefault="00522ADB" w:rsidP="00C70CAF">
            <w:pPr>
              <w:pStyle w:val="ListParagraph"/>
              <w:spacing w:after="160"/>
              <w:ind w:left="468"/>
              <w:rPr>
                <w:ins w:id="1766" w:author="Rafi Aziizi" w:date="2021-11-12T14:49:00Z"/>
              </w:rPr>
            </w:pPr>
          </w:p>
        </w:tc>
      </w:tr>
      <w:tr w:rsidR="00522ADB" w14:paraId="44454184" w14:textId="77777777" w:rsidTr="00C70CAF">
        <w:trPr>
          <w:jc w:val="center"/>
          <w:ins w:id="1767" w:author="Rafi Aziizi" w:date="2021-11-12T14:49:00Z"/>
        </w:trPr>
        <w:tc>
          <w:tcPr>
            <w:tcW w:w="3827" w:type="dxa"/>
            <w:vAlign w:val="center"/>
          </w:tcPr>
          <w:p w14:paraId="0C3BF0E0" w14:textId="77777777" w:rsidR="00522ADB" w:rsidRDefault="00522ADB" w:rsidP="00C70CAF">
            <w:pPr>
              <w:pStyle w:val="ListParagraph"/>
              <w:ind w:left="450"/>
              <w:rPr>
                <w:ins w:id="1768" w:author="Rafi Aziizi" w:date="2021-11-12T14:49:00Z"/>
              </w:rPr>
            </w:pPr>
          </w:p>
        </w:tc>
        <w:tc>
          <w:tcPr>
            <w:tcW w:w="3964" w:type="dxa"/>
            <w:vAlign w:val="center"/>
          </w:tcPr>
          <w:p w14:paraId="72947479" w14:textId="7EE17284" w:rsidR="00522ADB" w:rsidRDefault="00522ADB" w:rsidP="00C70CAF">
            <w:pPr>
              <w:spacing w:after="160"/>
              <w:ind w:left="360"/>
              <w:rPr>
                <w:ins w:id="1769" w:author="Rafi Aziizi" w:date="2021-11-12T14:49:00Z"/>
              </w:rPr>
            </w:pPr>
            <w:ins w:id="1770" w:author="Rafi Aziizi" w:date="2021-11-12T14:49:00Z">
              <w:r>
                <w:t xml:space="preserve">3b. Menampilkan pemberitahuan melalui notifikasi bahwa data </w:t>
              </w:r>
            </w:ins>
            <w:ins w:id="1771" w:author="Rafi Aziizi" w:date="2021-11-12T14:50:00Z">
              <w:r>
                <w:t xml:space="preserve">walikelas </w:t>
              </w:r>
            </w:ins>
            <w:ins w:id="1772" w:author="Rafi Aziizi" w:date="2021-11-12T14:49:00Z">
              <w:r>
                <w:t>tidak memenuhi persyaratan dan gagal diperbaharui</w:t>
              </w:r>
            </w:ins>
          </w:p>
        </w:tc>
      </w:tr>
    </w:tbl>
    <w:p w14:paraId="0D01F69D" w14:textId="77777777" w:rsidR="00522ADB" w:rsidRDefault="00522ADB" w:rsidP="00522ADB">
      <w:pPr>
        <w:ind w:left="66"/>
        <w:rPr>
          <w:ins w:id="1773" w:author="Rafi Aziizi" w:date="2021-11-12T14:47:00Z"/>
        </w:rPr>
      </w:pPr>
    </w:p>
    <w:p w14:paraId="1508588B" w14:textId="7346C2EC" w:rsidR="00522ADB" w:rsidRDefault="00522ADB">
      <w:pPr>
        <w:ind w:left="66"/>
        <w:pPrChange w:id="1774" w:author="Rafi Aziizi" w:date="2021-11-12T14:47:00Z">
          <w:pPr>
            <w:pStyle w:val="ListParagraph"/>
            <w:numPr>
              <w:numId w:val="25"/>
            </w:numPr>
            <w:ind w:left="426" w:hanging="360"/>
          </w:pPr>
        </w:pPrChange>
      </w:pPr>
      <w:ins w:id="1775" w:author="Rafi Aziizi" w:date="2021-11-12T14:47:00Z">
        <w:r>
          <w:t>d. Skenario Lihat Walikelas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1776" w:author="Rafi Aziizi" w:date="2021-11-12T14:49:00Z">
              <w:r w:rsidDel="00522ADB">
                <w:delText>Kelola Walikelas</w:delText>
              </w:r>
            </w:del>
            <w:ins w:id="1777" w:author="Rafi Aziizi" w:date="2021-11-12T14:49:00Z">
              <w:r w:rsidR="00522ADB">
                <w:t xml:space="preserve">Lihat </w:t>
              </w:r>
            </w:ins>
            <w:ins w:id="1778"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lastRenderedPageBreak/>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1779" w:author="Rafi Aziizi" w:date="2021-11-12T14:48:00Z">
              <w:r>
                <w:t>Use case ini merupakan use case generalisasi dari kelola walikelas untuk melihat data walikelas.</w:t>
              </w:r>
            </w:ins>
            <w:del w:id="1780"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1781" w:author="Rafi Aziizi" w:date="2021-11-12T14:48:00Z">
              <w:r w:rsidDel="00522ADB">
                <w:delText>Data tetap pada kondisi biasa</w:delText>
              </w:r>
            </w:del>
            <w:ins w:id="1782"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1783" w:author="Rafi Aziizi" w:date="2021-11-12T14:48:00Z">
              <w:r w:rsidDel="00522ADB">
                <w:delText>Data telah dikelola atau diedit</w:delText>
              </w:r>
            </w:del>
            <w:ins w:id="1784"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rsidP="00443E24">
            <w:pPr>
              <w:numPr>
                <w:ilvl w:val="0"/>
                <w:numId w:val="73"/>
              </w:numPr>
              <w:spacing w:after="160"/>
            </w:pPr>
            <w:del w:id="1785" w:author="Rafi Aziizi" w:date="2021-11-12T10:47:00Z">
              <w:r w:rsidDel="007C5FA9">
                <w:delText>Aktor masuk kedalam</w:delText>
              </w:r>
            </w:del>
            <w:ins w:id="1786"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rsidP="008159DF">
            <w:pPr>
              <w:ind w:left="511"/>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rsidP="008159DF">
            <w:pPr>
              <w:ind w:left="510"/>
            </w:pPr>
          </w:p>
        </w:tc>
        <w:tc>
          <w:tcPr>
            <w:tcW w:w="3964" w:type="dxa"/>
            <w:vAlign w:val="center"/>
          </w:tcPr>
          <w:p w14:paraId="4D72ADEE" w14:textId="6AFB476A" w:rsidR="00443E24" w:rsidRPr="0044182F" w:rsidRDefault="00443E24" w:rsidP="00443E24">
            <w:pPr>
              <w:numPr>
                <w:ilvl w:val="0"/>
                <w:numId w:val="73"/>
              </w:numPr>
              <w:spacing w:after="160"/>
              <w:ind w:left="511"/>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rsidP="00522ADB">
            <w:pPr>
              <w:pStyle w:val="ListParagraph"/>
              <w:ind w:left="455"/>
            </w:pPr>
            <w:ins w:id="1787" w:author="Rafi Aziizi" w:date="2021-11-12T14:48:00Z">
              <w:r>
                <w:t>2a. Memasukan data guru yang tidak ada didalam sistem</w:t>
              </w:r>
            </w:ins>
            <w:del w:id="1788"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rsidP="00522ADB">
            <w:pPr>
              <w:pStyle w:val="ListParagraph"/>
              <w:spacing w:after="160"/>
              <w:ind w:left="468"/>
            </w:pPr>
          </w:p>
        </w:tc>
      </w:tr>
      <w:tr w:rsidR="00522ADB" w14:paraId="7AC6F912" w14:textId="77777777" w:rsidTr="008159DF">
        <w:trPr>
          <w:jc w:val="center"/>
        </w:trPr>
        <w:tc>
          <w:tcPr>
            <w:tcW w:w="3827" w:type="dxa"/>
            <w:vAlign w:val="center"/>
          </w:tcPr>
          <w:p w14:paraId="710301C5" w14:textId="77777777" w:rsidR="00522ADB" w:rsidRDefault="00522ADB" w:rsidP="00522ADB">
            <w:pPr>
              <w:pStyle w:val="ListParagraph"/>
              <w:ind w:left="450"/>
            </w:pPr>
          </w:p>
        </w:tc>
        <w:tc>
          <w:tcPr>
            <w:tcW w:w="3964" w:type="dxa"/>
            <w:vAlign w:val="center"/>
          </w:tcPr>
          <w:p w14:paraId="1B67DE47" w14:textId="1DBE00A5" w:rsidR="00522ADB" w:rsidRDefault="00522ADB" w:rsidP="00522ADB">
            <w:pPr>
              <w:pStyle w:val="ListParagraph"/>
              <w:spacing w:after="160"/>
              <w:ind w:left="468"/>
            </w:pPr>
            <w:ins w:id="1789" w:author="Rafi Aziizi" w:date="2021-11-12T14:48:00Z">
              <w:r>
                <w:t>2b. Menampilkan pemberitahuan melalui notifikasi bahwa data guru tidak ditemukan</w:t>
              </w:r>
            </w:ins>
            <w:del w:id="1790"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1791" w:author="Rafi Aziizi" w:date="2021-11-12T14:56:00Z"/>
        </w:rPr>
      </w:pPr>
      <w:r>
        <w:t>Skenario Kelola Kelas</w:t>
      </w:r>
    </w:p>
    <w:p w14:paraId="669338DF" w14:textId="7990E324" w:rsidR="005D5AD6" w:rsidRDefault="005D5AD6">
      <w:pPr>
        <w:ind w:firstLine="426"/>
        <w:rPr>
          <w:ins w:id="1792" w:author="Rafi Aziizi" w:date="2021-11-12T14:54:00Z"/>
        </w:rPr>
        <w:pPrChange w:id="1793" w:author="Rafi Aziizi" w:date="2021-11-12T14:56:00Z">
          <w:pPr>
            <w:pStyle w:val="ListParagraph"/>
            <w:numPr>
              <w:numId w:val="25"/>
            </w:numPr>
            <w:ind w:left="426" w:hanging="360"/>
          </w:pPr>
        </w:pPrChange>
      </w:pPr>
      <w:ins w:id="1794" w:author="Rafi Aziizi" w:date="2021-11-12T14:56:00Z">
        <w:r>
          <w:t xml:space="preserve">Pada skenario kelola </w:t>
        </w:r>
      </w:ins>
      <w:ins w:id="1795" w:author="Rafi Aziizi" w:date="2021-11-12T14:57:00Z">
        <w:r>
          <w:t>kelas</w:t>
        </w:r>
      </w:ins>
      <w:ins w:id="1796" w:author="Rafi Aziizi" w:date="2021-11-12T14:56:00Z">
        <w:r>
          <w:t xml:space="preserve"> terdapat 4 generalisasi data yaitu tambah kelas, hapus kelas, edit </w:t>
        </w:r>
      </w:ins>
      <w:ins w:id="1797" w:author="Rafi Aziizi" w:date="2021-11-12T14:57:00Z">
        <w:r>
          <w:t>kelas</w:t>
        </w:r>
      </w:ins>
      <w:ins w:id="1798" w:author="Rafi Aziizi" w:date="2021-11-12T14:56:00Z">
        <w:r>
          <w:t xml:space="preserve"> dan lihat </w:t>
        </w:r>
      </w:ins>
      <w:ins w:id="1799" w:author="Rafi Aziizi" w:date="2021-11-12T14:57:00Z">
        <w:r>
          <w:t>kelas</w:t>
        </w:r>
      </w:ins>
      <w:ins w:id="1800" w:author="Rafi Aziizi" w:date="2021-11-12T14:56:00Z">
        <w:r>
          <w:t>. Hal tersebut dijelaskan pada poin-poin dibawah ini :</w:t>
        </w:r>
      </w:ins>
    </w:p>
    <w:p w14:paraId="2C7D1D91" w14:textId="0B8313EB" w:rsidR="005D5AD6" w:rsidRDefault="005D5AD6" w:rsidP="005D5AD6">
      <w:pPr>
        <w:ind w:left="66"/>
        <w:rPr>
          <w:ins w:id="1801" w:author="Rafi Aziizi" w:date="2021-11-12T14:55:00Z"/>
        </w:rPr>
      </w:pPr>
      <w:ins w:id="1802" w:author="Rafi Aziizi" w:date="2021-11-12T14:55:00Z">
        <w:r>
          <w:t>a. Skenario Tambah 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C70CAF">
        <w:trPr>
          <w:jc w:val="center"/>
          <w:ins w:id="1803" w:author="Rafi Aziizi" w:date="2021-11-12T14:55:00Z"/>
        </w:trPr>
        <w:tc>
          <w:tcPr>
            <w:tcW w:w="3827" w:type="dxa"/>
            <w:shd w:val="clear" w:color="auto" w:fill="F2EE98"/>
            <w:vAlign w:val="center"/>
          </w:tcPr>
          <w:p w14:paraId="56E40C6E" w14:textId="77777777" w:rsidR="005D5AD6" w:rsidRPr="0044182F" w:rsidRDefault="005D5AD6" w:rsidP="00C70CAF">
            <w:pPr>
              <w:rPr>
                <w:ins w:id="1804" w:author="Rafi Aziizi" w:date="2021-11-12T14:55:00Z"/>
                <w:b/>
              </w:rPr>
            </w:pPr>
            <w:ins w:id="1805"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C70CAF">
            <w:pPr>
              <w:rPr>
                <w:ins w:id="1806" w:author="Rafi Aziizi" w:date="2021-11-12T14:55:00Z"/>
              </w:rPr>
            </w:pPr>
            <w:ins w:id="1807" w:author="Rafi Aziizi" w:date="2021-11-12T14:55:00Z">
              <w:r>
                <w:t>Tambah Kelas</w:t>
              </w:r>
            </w:ins>
          </w:p>
        </w:tc>
      </w:tr>
      <w:tr w:rsidR="005D5AD6" w:rsidRPr="002F6C1D" w14:paraId="6CDCA189" w14:textId="77777777" w:rsidTr="00C70CAF">
        <w:trPr>
          <w:jc w:val="center"/>
          <w:ins w:id="1808" w:author="Rafi Aziizi" w:date="2021-11-12T14:55:00Z"/>
        </w:trPr>
        <w:tc>
          <w:tcPr>
            <w:tcW w:w="3827" w:type="dxa"/>
            <w:vAlign w:val="center"/>
          </w:tcPr>
          <w:p w14:paraId="538580F2" w14:textId="77777777" w:rsidR="005D5AD6" w:rsidRPr="0044182F" w:rsidRDefault="005D5AD6" w:rsidP="00C70CAF">
            <w:pPr>
              <w:rPr>
                <w:ins w:id="1809" w:author="Rafi Aziizi" w:date="2021-11-12T14:55:00Z"/>
                <w:b/>
              </w:rPr>
            </w:pPr>
            <w:ins w:id="1810" w:author="Rafi Aziizi" w:date="2021-11-12T14:55:00Z">
              <w:r w:rsidRPr="0044182F">
                <w:rPr>
                  <w:b/>
                </w:rPr>
                <w:lastRenderedPageBreak/>
                <w:t>ID</w:t>
              </w:r>
            </w:ins>
          </w:p>
        </w:tc>
        <w:tc>
          <w:tcPr>
            <w:tcW w:w="3964" w:type="dxa"/>
            <w:vAlign w:val="center"/>
          </w:tcPr>
          <w:p w14:paraId="43B0B355" w14:textId="796549B8" w:rsidR="005D5AD6" w:rsidRPr="002F6C1D" w:rsidRDefault="005D5AD6" w:rsidP="00C70CAF">
            <w:pPr>
              <w:rPr>
                <w:ins w:id="1811" w:author="Rafi Aziizi" w:date="2021-11-12T14:55:00Z"/>
              </w:rPr>
            </w:pPr>
            <w:ins w:id="1812" w:author="Rafi Aziizi" w:date="2021-11-12T14:55:00Z">
              <w:r>
                <w:t>RC15</w:t>
              </w:r>
            </w:ins>
          </w:p>
        </w:tc>
      </w:tr>
      <w:tr w:rsidR="005D5AD6" w:rsidRPr="000C722D" w14:paraId="1892EA69" w14:textId="77777777" w:rsidTr="00C70CAF">
        <w:trPr>
          <w:jc w:val="center"/>
          <w:ins w:id="1813" w:author="Rafi Aziizi" w:date="2021-11-12T14:55:00Z"/>
        </w:trPr>
        <w:tc>
          <w:tcPr>
            <w:tcW w:w="3827" w:type="dxa"/>
            <w:vAlign w:val="center"/>
          </w:tcPr>
          <w:p w14:paraId="672E06EB" w14:textId="77777777" w:rsidR="005D5AD6" w:rsidRPr="0044182F" w:rsidRDefault="005D5AD6" w:rsidP="00C70CAF">
            <w:pPr>
              <w:rPr>
                <w:ins w:id="1814" w:author="Rafi Aziizi" w:date="2021-11-12T14:55:00Z"/>
                <w:b/>
              </w:rPr>
            </w:pPr>
            <w:ins w:id="1815" w:author="Rafi Aziizi" w:date="2021-11-12T14:55:00Z">
              <w:r w:rsidRPr="0044182F">
                <w:rPr>
                  <w:b/>
                </w:rPr>
                <w:t>Description</w:t>
              </w:r>
            </w:ins>
          </w:p>
        </w:tc>
        <w:tc>
          <w:tcPr>
            <w:tcW w:w="3964" w:type="dxa"/>
          </w:tcPr>
          <w:p w14:paraId="6BCC52D7" w14:textId="251368E7" w:rsidR="005D5AD6" w:rsidRPr="000C722D" w:rsidRDefault="005D5AD6" w:rsidP="00C70CAF">
            <w:pPr>
              <w:rPr>
                <w:ins w:id="1816" w:author="Rafi Aziizi" w:date="2021-11-12T14:55:00Z"/>
              </w:rPr>
            </w:pPr>
            <w:ins w:id="1817" w:author="Rafi Aziizi" w:date="2021-11-12T14:55:00Z">
              <w:r>
                <w:t>Use case ini merupakan use case generalisasi dari kelola kelas untuk menambah data kelas.</w:t>
              </w:r>
            </w:ins>
          </w:p>
        </w:tc>
      </w:tr>
      <w:tr w:rsidR="005D5AD6" w:rsidRPr="002F6C1D" w14:paraId="29DF0E76" w14:textId="77777777" w:rsidTr="00C70CAF">
        <w:trPr>
          <w:jc w:val="center"/>
          <w:ins w:id="1818" w:author="Rafi Aziizi" w:date="2021-11-12T14:55:00Z"/>
        </w:trPr>
        <w:tc>
          <w:tcPr>
            <w:tcW w:w="3827" w:type="dxa"/>
            <w:vAlign w:val="center"/>
          </w:tcPr>
          <w:p w14:paraId="57376BA0" w14:textId="77777777" w:rsidR="005D5AD6" w:rsidRPr="0044182F" w:rsidRDefault="005D5AD6" w:rsidP="00C70CAF">
            <w:pPr>
              <w:rPr>
                <w:ins w:id="1819" w:author="Rafi Aziizi" w:date="2021-11-12T14:55:00Z"/>
                <w:b/>
              </w:rPr>
            </w:pPr>
            <w:ins w:id="1820" w:author="Rafi Aziizi" w:date="2021-11-12T14:55:00Z">
              <w:r w:rsidRPr="0044182F">
                <w:rPr>
                  <w:b/>
                </w:rPr>
                <w:t>Actors</w:t>
              </w:r>
            </w:ins>
          </w:p>
        </w:tc>
        <w:tc>
          <w:tcPr>
            <w:tcW w:w="3964" w:type="dxa"/>
            <w:vAlign w:val="center"/>
          </w:tcPr>
          <w:p w14:paraId="0428BCC9" w14:textId="77777777" w:rsidR="005D5AD6" w:rsidRPr="002F6C1D" w:rsidRDefault="005D5AD6" w:rsidP="00C70CAF">
            <w:pPr>
              <w:rPr>
                <w:ins w:id="1821" w:author="Rafi Aziizi" w:date="2021-11-12T14:55:00Z"/>
              </w:rPr>
            </w:pPr>
            <w:ins w:id="1822" w:author="Rafi Aziizi" w:date="2021-11-12T14:55:00Z">
              <w:r>
                <w:t>Bag.IT, Guru BK.</w:t>
              </w:r>
            </w:ins>
          </w:p>
        </w:tc>
      </w:tr>
      <w:tr w:rsidR="005D5AD6" w:rsidRPr="0044182F" w14:paraId="4C3E00C3" w14:textId="77777777" w:rsidTr="00C70CAF">
        <w:trPr>
          <w:jc w:val="center"/>
          <w:ins w:id="1823" w:author="Rafi Aziizi" w:date="2021-11-12T14:55:00Z"/>
        </w:trPr>
        <w:tc>
          <w:tcPr>
            <w:tcW w:w="3827" w:type="dxa"/>
            <w:vAlign w:val="center"/>
          </w:tcPr>
          <w:p w14:paraId="6D3A9B7B" w14:textId="77777777" w:rsidR="005D5AD6" w:rsidRPr="0044182F" w:rsidRDefault="005D5AD6" w:rsidP="00C70CAF">
            <w:pPr>
              <w:rPr>
                <w:ins w:id="1824" w:author="Rafi Aziizi" w:date="2021-11-12T14:55:00Z"/>
                <w:b/>
              </w:rPr>
            </w:pPr>
            <w:ins w:id="1825" w:author="Rafi Aziizi" w:date="2021-11-12T14:55:00Z">
              <w:r w:rsidRPr="0044182F">
                <w:rPr>
                  <w:b/>
                </w:rPr>
                <w:t>Frequency of Use</w:t>
              </w:r>
            </w:ins>
          </w:p>
        </w:tc>
        <w:tc>
          <w:tcPr>
            <w:tcW w:w="3964" w:type="dxa"/>
            <w:vAlign w:val="center"/>
          </w:tcPr>
          <w:p w14:paraId="7C6BBCFC" w14:textId="77777777" w:rsidR="005D5AD6" w:rsidRPr="007B7AB3" w:rsidRDefault="005D5AD6" w:rsidP="00C70CAF">
            <w:pPr>
              <w:rPr>
                <w:ins w:id="1826" w:author="Rafi Aziizi" w:date="2021-11-12T14:55:00Z"/>
                <w:i/>
                <w:iCs/>
              </w:rPr>
            </w:pPr>
            <w:ins w:id="1827" w:author="Rafi Aziizi" w:date="2021-11-12T14:55:00Z">
              <w:r>
                <w:rPr>
                  <w:i/>
                  <w:iCs/>
                </w:rPr>
                <w:t>Conditional</w:t>
              </w:r>
            </w:ins>
          </w:p>
        </w:tc>
      </w:tr>
      <w:tr w:rsidR="005D5AD6" w:rsidRPr="0044182F" w14:paraId="25994BB1" w14:textId="77777777" w:rsidTr="00C70CAF">
        <w:trPr>
          <w:jc w:val="center"/>
          <w:ins w:id="1828" w:author="Rafi Aziizi" w:date="2021-11-12T14:55:00Z"/>
        </w:trPr>
        <w:tc>
          <w:tcPr>
            <w:tcW w:w="3827" w:type="dxa"/>
            <w:vAlign w:val="center"/>
          </w:tcPr>
          <w:p w14:paraId="01B0245E" w14:textId="77777777" w:rsidR="005D5AD6" w:rsidRPr="0044182F" w:rsidRDefault="005D5AD6" w:rsidP="00C70CAF">
            <w:pPr>
              <w:rPr>
                <w:ins w:id="1829" w:author="Rafi Aziizi" w:date="2021-11-12T14:55:00Z"/>
                <w:b/>
              </w:rPr>
            </w:pPr>
            <w:ins w:id="1830" w:author="Rafi Aziizi" w:date="2021-11-12T14:55:00Z">
              <w:r w:rsidRPr="0044182F">
                <w:rPr>
                  <w:b/>
                </w:rPr>
                <w:t>Triggers</w:t>
              </w:r>
            </w:ins>
          </w:p>
        </w:tc>
        <w:tc>
          <w:tcPr>
            <w:tcW w:w="3964" w:type="dxa"/>
            <w:vAlign w:val="center"/>
          </w:tcPr>
          <w:p w14:paraId="5D6FD05C" w14:textId="77777777" w:rsidR="005D5AD6" w:rsidRPr="0044182F" w:rsidRDefault="005D5AD6" w:rsidP="00C70CAF">
            <w:pPr>
              <w:rPr>
                <w:ins w:id="1831" w:author="Rafi Aziizi" w:date="2021-11-12T14:55:00Z"/>
              </w:rPr>
            </w:pPr>
            <w:ins w:id="1832" w:author="Rafi Aziizi" w:date="2021-11-12T14:55:00Z">
              <w:r>
                <w:t>-</w:t>
              </w:r>
            </w:ins>
          </w:p>
        </w:tc>
      </w:tr>
      <w:tr w:rsidR="005D5AD6" w:rsidRPr="0081005E" w14:paraId="180FB272" w14:textId="77777777" w:rsidTr="00C70CAF">
        <w:trPr>
          <w:jc w:val="center"/>
          <w:ins w:id="1833" w:author="Rafi Aziizi" w:date="2021-11-12T14:55:00Z"/>
        </w:trPr>
        <w:tc>
          <w:tcPr>
            <w:tcW w:w="3827" w:type="dxa"/>
            <w:vAlign w:val="center"/>
          </w:tcPr>
          <w:p w14:paraId="04F98FDC" w14:textId="77777777" w:rsidR="005D5AD6" w:rsidRPr="0044182F" w:rsidRDefault="005D5AD6" w:rsidP="00C70CAF">
            <w:pPr>
              <w:rPr>
                <w:ins w:id="1834" w:author="Rafi Aziizi" w:date="2021-11-12T14:55:00Z"/>
                <w:b/>
              </w:rPr>
            </w:pPr>
            <w:ins w:id="1835" w:author="Rafi Aziizi" w:date="2021-11-12T14:55:00Z">
              <w:r w:rsidRPr="0044182F">
                <w:rPr>
                  <w:b/>
                </w:rPr>
                <w:t>Pre-Conditions</w:t>
              </w:r>
            </w:ins>
          </w:p>
        </w:tc>
        <w:tc>
          <w:tcPr>
            <w:tcW w:w="3964" w:type="dxa"/>
            <w:vAlign w:val="center"/>
          </w:tcPr>
          <w:p w14:paraId="75109421" w14:textId="505E2775" w:rsidR="005D5AD6" w:rsidRPr="0081005E" w:rsidRDefault="005D5AD6" w:rsidP="00C70CAF">
            <w:pPr>
              <w:rPr>
                <w:ins w:id="1836" w:author="Rafi Aziizi" w:date="2021-11-12T14:55:00Z"/>
                <w:i/>
                <w:iCs/>
              </w:rPr>
            </w:pPr>
            <w:ins w:id="1837" w:author="Rafi Aziizi" w:date="2021-11-12T14:55:00Z">
              <w:r>
                <w:t xml:space="preserve">Data </w:t>
              </w:r>
            </w:ins>
            <w:ins w:id="1838" w:author="Rafi Aziizi" w:date="2021-11-12T14:56:00Z">
              <w:r>
                <w:t xml:space="preserve">kelas </w:t>
              </w:r>
            </w:ins>
            <w:ins w:id="1839" w:author="Rafi Aziizi" w:date="2021-11-12T14:55:00Z">
              <w:r>
                <w:t>tidak ada</w:t>
              </w:r>
            </w:ins>
          </w:p>
        </w:tc>
      </w:tr>
      <w:tr w:rsidR="005D5AD6" w:rsidRPr="0048762E" w14:paraId="5493D24F" w14:textId="77777777" w:rsidTr="00C70CAF">
        <w:trPr>
          <w:jc w:val="center"/>
          <w:ins w:id="1840" w:author="Rafi Aziizi" w:date="2021-11-12T14:55:00Z"/>
        </w:trPr>
        <w:tc>
          <w:tcPr>
            <w:tcW w:w="3827" w:type="dxa"/>
            <w:vAlign w:val="center"/>
          </w:tcPr>
          <w:p w14:paraId="2D3D8E04" w14:textId="77777777" w:rsidR="005D5AD6" w:rsidRPr="0044182F" w:rsidRDefault="005D5AD6" w:rsidP="00C70CAF">
            <w:pPr>
              <w:rPr>
                <w:ins w:id="1841" w:author="Rafi Aziizi" w:date="2021-11-12T14:55:00Z"/>
                <w:b/>
              </w:rPr>
            </w:pPr>
            <w:ins w:id="1842" w:author="Rafi Aziizi" w:date="2021-11-12T14:55:00Z">
              <w:r w:rsidRPr="0044182F">
                <w:rPr>
                  <w:b/>
                </w:rPr>
                <w:t>Post-Conditions</w:t>
              </w:r>
            </w:ins>
          </w:p>
        </w:tc>
        <w:tc>
          <w:tcPr>
            <w:tcW w:w="3964" w:type="dxa"/>
            <w:vAlign w:val="center"/>
          </w:tcPr>
          <w:p w14:paraId="2D7DF7AF" w14:textId="7D70E396" w:rsidR="005D5AD6" w:rsidRPr="0048762E" w:rsidRDefault="005D5AD6" w:rsidP="00C70CAF">
            <w:pPr>
              <w:rPr>
                <w:ins w:id="1843" w:author="Rafi Aziizi" w:date="2021-11-12T14:55:00Z"/>
              </w:rPr>
            </w:pPr>
            <w:ins w:id="1844" w:author="Rafi Aziizi" w:date="2021-11-12T14:55:00Z">
              <w:r>
                <w:t xml:space="preserve">Data </w:t>
              </w:r>
            </w:ins>
            <w:ins w:id="1845" w:author="Rafi Aziizi" w:date="2021-11-12T14:56:00Z">
              <w:r>
                <w:t xml:space="preserve">kelas </w:t>
              </w:r>
            </w:ins>
            <w:ins w:id="1846" w:author="Rafi Aziizi" w:date="2021-11-12T14:55:00Z">
              <w:r>
                <w:t>baru ditampilkan</w:t>
              </w:r>
            </w:ins>
          </w:p>
        </w:tc>
      </w:tr>
      <w:tr w:rsidR="005D5AD6" w:rsidRPr="0044182F" w14:paraId="56A9626A" w14:textId="77777777" w:rsidTr="00C70CAF">
        <w:trPr>
          <w:jc w:val="center"/>
          <w:ins w:id="1847" w:author="Rafi Aziizi" w:date="2021-11-12T14:55:00Z"/>
        </w:trPr>
        <w:tc>
          <w:tcPr>
            <w:tcW w:w="7791" w:type="dxa"/>
            <w:gridSpan w:val="2"/>
            <w:shd w:val="clear" w:color="auto" w:fill="F2EE98"/>
            <w:vAlign w:val="center"/>
          </w:tcPr>
          <w:p w14:paraId="45F80374" w14:textId="77777777" w:rsidR="005D5AD6" w:rsidRPr="0044182F" w:rsidRDefault="005D5AD6" w:rsidP="00C70CAF">
            <w:pPr>
              <w:jc w:val="center"/>
              <w:rPr>
                <w:ins w:id="1848" w:author="Rafi Aziizi" w:date="2021-11-12T14:55:00Z"/>
                <w:b/>
              </w:rPr>
            </w:pPr>
            <w:ins w:id="1849" w:author="Rafi Aziizi" w:date="2021-11-12T14:55:00Z">
              <w:r w:rsidRPr="0044182F">
                <w:rPr>
                  <w:b/>
                </w:rPr>
                <w:t>Main Course</w:t>
              </w:r>
            </w:ins>
          </w:p>
        </w:tc>
      </w:tr>
      <w:tr w:rsidR="005D5AD6" w:rsidRPr="0044182F" w14:paraId="20997C46" w14:textId="77777777" w:rsidTr="00C70CAF">
        <w:trPr>
          <w:jc w:val="center"/>
          <w:ins w:id="1850" w:author="Rafi Aziizi" w:date="2021-11-12T14:55:00Z"/>
        </w:trPr>
        <w:tc>
          <w:tcPr>
            <w:tcW w:w="3827" w:type="dxa"/>
            <w:shd w:val="clear" w:color="auto" w:fill="F2EE98"/>
            <w:vAlign w:val="center"/>
          </w:tcPr>
          <w:p w14:paraId="3B315E37" w14:textId="77777777" w:rsidR="005D5AD6" w:rsidRPr="0044182F" w:rsidRDefault="005D5AD6" w:rsidP="00C70CAF">
            <w:pPr>
              <w:jc w:val="center"/>
              <w:rPr>
                <w:ins w:id="1851" w:author="Rafi Aziizi" w:date="2021-11-12T14:55:00Z"/>
                <w:b/>
              </w:rPr>
            </w:pPr>
            <w:ins w:id="1852"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C70CAF">
            <w:pPr>
              <w:jc w:val="center"/>
              <w:rPr>
                <w:ins w:id="1853" w:author="Rafi Aziizi" w:date="2021-11-12T14:55:00Z"/>
                <w:b/>
              </w:rPr>
            </w:pPr>
            <w:ins w:id="1854" w:author="Rafi Aziizi" w:date="2021-11-12T14:55:00Z">
              <w:r w:rsidRPr="0044182F">
                <w:rPr>
                  <w:b/>
                </w:rPr>
                <w:t>Reaksi Sistem</w:t>
              </w:r>
            </w:ins>
          </w:p>
        </w:tc>
      </w:tr>
      <w:tr w:rsidR="005D5AD6" w:rsidRPr="0044182F" w14:paraId="3D6E865B" w14:textId="77777777" w:rsidTr="00C70CAF">
        <w:trPr>
          <w:jc w:val="center"/>
          <w:ins w:id="1855" w:author="Rafi Aziizi" w:date="2021-11-12T14:55:00Z"/>
        </w:trPr>
        <w:tc>
          <w:tcPr>
            <w:tcW w:w="3827" w:type="dxa"/>
            <w:vAlign w:val="center"/>
          </w:tcPr>
          <w:p w14:paraId="3B4158C8" w14:textId="113BDF69" w:rsidR="005D5AD6" w:rsidRPr="0044182F" w:rsidRDefault="005D5AD6" w:rsidP="00C70CAF">
            <w:pPr>
              <w:numPr>
                <w:ilvl w:val="0"/>
                <w:numId w:val="85"/>
              </w:numPr>
              <w:spacing w:after="160"/>
              <w:rPr>
                <w:ins w:id="1856" w:author="Rafi Aziizi" w:date="2021-11-12T14:55:00Z"/>
              </w:rPr>
            </w:pPr>
            <w:ins w:id="1857" w:author="Rafi Aziizi" w:date="2021-11-12T14:55:00Z">
              <w:r>
                <w:t xml:space="preserve">Memasuki menu “Tambah </w:t>
              </w:r>
            </w:ins>
            <w:ins w:id="1858" w:author="Rafi Aziizi" w:date="2021-11-12T14:56:00Z">
              <w:r>
                <w:t>Kelas</w:t>
              </w:r>
            </w:ins>
            <w:ins w:id="1859" w:author="Rafi Aziizi" w:date="2021-11-12T14:55:00Z">
              <w:r>
                <w:t>”</w:t>
              </w:r>
            </w:ins>
          </w:p>
        </w:tc>
        <w:tc>
          <w:tcPr>
            <w:tcW w:w="3964" w:type="dxa"/>
            <w:vAlign w:val="center"/>
          </w:tcPr>
          <w:p w14:paraId="54F7B1D8" w14:textId="77777777" w:rsidR="005D5AD6" w:rsidRPr="0044182F" w:rsidRDefault="005D5AD6" w:rsidP="00C70CAF">
            <w:pPr>
              <w:ind w:left="511"/>
              <w:rPr>
                <w:ins w:id="1860" w:author="Rafi Aziizi" w:date="2021-11-12T14:55:00Z"/>
              </w:rPr>
            </w:pPr>
          </w:p>
        </w:tc>
      </w:tr>
      <w:tr w:rsidR="005D5AD6" w:rsidRPr="0044182F" w14:paraId="23C4F0FC" w14:textId="77777777" w:rsidTr="00C70CAF">
        <w:trPr>
          <w:jc w:val="center"/>
          <w:ins w:id="1861" w:author="Rafi Aziizi" w:date="2021-11-12T14:55:00Z"/>
        </w:trPr>
        <w:tc>
          <w:tcPr>
            <w:tcW w:w="3827" w:type="dxa"/>
            <w:vAlign w:val="center"/>
          </w:tcPr>
          <w:p w14:paraId="5425378F" w14:textId="77777777" w:rsidR="005D5AD6" w:rsidRPr="0044182F" w:rsidRDefault="005D5AD6" w:rsidP="00C70CAF">
            <w:pPr>
              <w:ind w:left="510"/>
              <w:rPr>
                <w:ins w:id="1862" w:author="Rafi Aziizi" w:date="2021-11-12T14:55:00Z"/>
              </w:rPr>
            </w:pPr>
          </w:p>
        </w:tc>
        <w:tc>
          <w:tcPr>
            <w:tcW w:w="3964" w:type="dxa"/>
            <w:vAlign w:val="center"/>
          </w:tcPr>
          <w:p w14:paraId="32D1555F" w14:textId="6ECA3B1D" w:rsidR="005D5AD6" w:rsidRPr="0044182F" w:rsidRDefault="005D5AD6" w:rsidP="00C70CAF">
            <w:pPr>
              <w:numPr>
                <w:ilvl w:val="0"/>
                <w:numId w:val="85"/>
              </w:numPr>
              <w:spacing w:after="160"/>
              <w:ind w:left="511"/>
              <w:rPr>
                <w:ins w:id="1863" w:author="Rafi Aziizi" w:date="2021-11-12T14:55:00Z"/>
              </w:rPr>
            </w:pPr>
            <w:ins w:id="1864" w:author="Rafi Aziizi" w:date="2021-11-12T14:55:00Z">
              <w:r>
                <w:t xml:space="preserve">Menampilkan form tambah data </w:t>
              </w:r>
            </w:ins>
            <w:ins w:id="1865" w:author="Rafi Aziizi" w:date="2021-11-12T14:56:00Z">
              <w:r>
                <w:t>kelas</w:t>
              </w:r>
            </w:ins>
          </w:p>
        </w:tc>
      </w:tr>
      <w:tr w:rsidR="005D5AD6" w:rsidRPr="0044182F" w14:paraId="691BBF1F" w14:textId="77777777" w:rsidTr="00C70CAF">
        <w:trPr>
          <w:jc w:val="center"/>
          <w:ins w:id="1866" w:author="Rafi Aziizi" w:date="2021-11-12T14:55:00Z"/>
        </w:trPr>
        <w:tc>
          <w:tcPr>
            <w:tcW w:w="3827" w:type="dxa"/>
            <w:vAlign w:val="center"/>
          </w:tcPr>
          <w:p w14:paraId="555DB45C" w14:textId="50C6C776" w:rsidR="005D5AD6" w:rsidRPr="0044182F" w:rsidRDefault="005D5AD6" w:rsidP="00C70CAF">
            <w:pPr>
              <w:pStyle w:val="ListParagraph"/>
              <w:numPr>
                <w:ilvl w:val="0"/>
                <w:numId w:val="85"/>
              </w:numPr>
              <w:rPr>
                <w:ins w:id="1867" w:author="Rafi Aziizi" w:date="2021-11-12T14:55:00Z"/>
              </w:rPr>
            </w:pPr>
            <w:ins w:id="1868" w:author="Rafi Aziizi" w:date="2021-11-12T14:55:00Z">
              <w:r>
                <w:t xml:space="preserve">Mengisi form tambah data </w:t>
              </w:r>
            </w:ins>
            <w:ins w:id="1869" w:author="Rafi Aziizi" w:date="2021-11-12T14:56:00Z">
              <w:r>
                <w:t>kelas</w:t>
              </w:r>
            </w:ins>
          </w:p>
        </w:tc>
        <w:tc>
          <w:tcPr>
            <w:tcW w:w="3964" w:type="dxa"/>
            <w:vAlign w:val="center"/>
          </w:tcPr>
          <w:p w14:paraId="06DD0BD6" w14:textId="77777777" w:rsidR="005D5AD6" w:rsidRDefault="005D5AD6" w:rsidP="00C70CAF">
            <w:pPr>
              <w:spacing w:after="160"/>
              <w:ind w:left="511"/>
              <w:rPr>
                <w:ins w:id="1870" w:author="Rafi Aziizi" w:date="2021-11-12T14:55:00Z"/>
              </w:rPr>
            </w:pPr>
          </w:p>
        </w:tc>
      </w:tr>
      <w:tr w:rsidR="005D5AD6" w:rsidRPr="0044182F" w14:paraId="0EE682E9" w14:textId="77777777" w:rsidTr="00C70CAF">
        <w:trPr>
          <w:jc w:val="center"/>
          <w:ins w:id="1871" w:author="Rafi Aziizi" w:date="2021-11-12T14:55:00Z"/>
        </w:trPr>
        <w:tc>
          <w:tcPr>
            <w:tcW w:w="3827" w:type="dxa"/>
            <w:vAlign w:val="center"/>
          </w:tcPr>
          <w:p w14:paraId="687FF2CF" w14:textId="77777777" w:rsidR="005D5AD6" w:rsidRDefault="005D5AD6" w:rsidP="00C70CAF">
            <w:pPr>
              <w:pStyle w:val="ListParagraph"/>
              <w:rPr>
                <w:ins w:id="1872" w:author="Rafi Aziizi" w:date="2021-11-12T14:55:00Z"/>
              </w:rPr>
            </w:pPr>
          </w:p>
        </w:tc>
        <w:tc>
          <w:tcPr>
            <w:tcW w:w="3964" w:type="dxa"/>
            <w:vAlign w:val="center"/>
          </w:tcPr>
          <w:p w14:paraId="0F92D448" w14:textId="59FA5C80" w:rsidR="005D5AD6" w:rsidRDefault="005D5AD6" w:rsidP="00C70CAF">
            <w:pPr>
              <w:pStyle w:val="ListParagraph"/>
              <w:numPr>
                <w:ilvl w:val="0"/>
                <w:numId w:val="85"/>
              </w:numPr>
              <w:spacing w:after="160"/>
              <w:rPr>
                <w:ins w:id="1873" w:author="Rafi Aziizi" w:date="2021-11-12T14:55:00Z"/>
              </w:rPr>
            </w:pPr>
            <w:ins w:id="1874" w:author="Rafi Aziizi" w:date="2021-11-12T14:55:00Z">
              <w:r>
                <w:t xml:space="preserve">Menyimpan data </w:t>
              </w:r>
            </w:ins>
            <w:ins w:id="1875" w:author="Rafi Aziizi" w:date="2021-11-12T14:56:00Z">
              <w:r>
                <w:t xml:space="preserve">kelas </w:t>
              </w:r>
            </w:ins>
            <w:ins w:id="1876" w:author="Rafi Aziizi" w:date="2021-11-12T14:55:00Z">
              <w:r>
                <w:t xml:space="preserve">baru pada </w:t>
              </w:r>
              <w:r w:rsidRPr="00C70CAF">
                <w:rPr>
                  <w:i/>
                  <w:iCs/>
                </w:rPr>
                <w:t>database</w:t>
              </w:r>
            </w:ins>
          </w:p>
        </w:tc>
      </w:tr>
      <w:tr w:rsidR="005D5AD6" w:rsidRPr="001B1AF9" w14:paraId="6B0FF735" w14:textId="77777777" w:rsidTr="00C70CAF">
        <w:trPr>
          <w:jc w:val="center"/>
          <w:ins w:id="1877" w:author="Rafi Aziizi" w:date="2021-11-12T14:55:00Z"/>
        </w:trPr>
        <w:tc>
          <w:tcPr>
            <w:tcW w:w="7791" w:type="dxa"/>
            <w:gridSpan w:val="2"/>
            <w:shd w:val="clear" w:color="auto" w:fill="F2EE98"/>
            <w:vAlign w:val="center"/>
          </w:tcPr>
          <w:p w14:paraId="3C38D353" w14:textId="77777777" w:rsidR="005D5AD6" w:rsidRPr="001B1AF9" w:rsidRDefault="005D5AD6" w:rsidP="00C70CAF">
            <w:pPr>
              <w:pStyle w:val="ListParagraph"/>
              <w:spacing w:after="160"/>
              <w:ind w:left="468"/>
              <w:jc w:val="center"/>
              <w:rPr>
                <w:ins w:id="1878" w:author="Rafi Aziizi" w:date="2021-11-12T14:55:00Z"/>
                <w:b/>
                <w:bCs/>
              </w:rPr>
            </w:pPr>
            <w:ins w:id="1879" w:author="Rafi Aziizi" w:date="2021-11-12T14:55:00Z">
              <w:r w:rsidRPr="001B1AF9">
                <w:rPr>
                  <w:b/>
                  <w:bCs/>
                </w:rPr>
                <w:t>Skenario Eksepsi (Optional)</w:t>
              </w:r>
            </w:ins>
          </w:p>
        </w:tc>
      </w:tr>
      <w:tr w:rsidR="005D5AD6" w:rsidRPr="001B1AF9" w14:paraId="7CDE4142" w14:textId="77777777" w:rsidTr="00C70CAF">
        <w:trPr>
          <w:jc w:val="center"/>
          <w:ins w:id="1880" w:author="Rafi Aziizi" w:date="2021-11-12T14:55:00Z"/>
        </w:trPr>
        <w:tc>
          <w:tcPr>
            <w:tcW w:w="3827" w:type="dxa"/>
            <w:shd w:val="clear" w:color="auto" w:fill="F2EE98"/>
            <w:vAlign w:val="center"/>
          </w:tcPr>
          <w:p w14:paraId="5E8BA736" w14:textId="77777777" w:rsidR="005D5AD6" w:rsidRPr="001B1AF9" w:rsidRDefault="005D5AD6" w:rsidP="00C70CAF">
            <w:pPr>
              <w:pStyle w:val="ListParagraph"/>
              <w:ind w:left="450"/>
              <w:jc w:val="center"/>
              <w:rPr>
                <w:ins w:id="1881" w:author="Rafi Aziizi" w:date="2021-11-12T14:55:00Z"/>
                <w:b/>
                <w:bCs/>
              </w:rPr>
            </w:pPr>
            <w:ins w:id="1882"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C70CAF">
            <w:pPr>
              <w:pStyle w:val="ListParagraph"/>
              <w:spacing w:after="160"/>
              <w:ind w:left="468"/>
              <w:jc w:val="center"/>
              <w:rPr>
                <w:ins w:id="1883" w:author="Rafi Aziizi" w:date="2021-11-12T14:55:00Z"/>
                <w:b/>
                <w:bCs/>
              </w:rPr>
            </w:pPr>
            <w:ins w:id="1884" w:author="Rafi Aziizi" w:date="2021-11-12T14:55:00Z">
              <w:r w:rsidRPr="001B1AF9">
                <w:rPr>
                  <w:b/>
                  <w:bCs/>
                </w:rPr>
                <w:t>Reaksi Sistem</w:t>
              </w:r>
            </w:ins>
          </w:p>
        </w:tc>
      </w:tr>
      <w:tr w:rsidR="005D5AD6" w14:paraId="1E83F530" w14:textId="77777777" w:rsidTr="00C70CAF">
        <w:trPr>
          <w:jc w:val="center"/>
          <w:ins w:id="1885" w:author="Rafi Aziizi" w:date="2021-11-12T14:55:00Z"/>
        </w:trPr>
        <w:tc>
          <w:tcPr>
            <w:tcW w:w="3827" w:type="dxa"/>
            <w:vAlign w:val="center"/>
          </w:tcPr>
          <w:p w14:paraId="757A7D94" w14:textId="5B0B49FE" w:rsidR="005D5AD6" w:rsidRDefault="005D5AD6" w:rsidP="00C70CAF">
            <w:pPr>
              <w:ind w:left="360"/>
              <w:rPr>
                <w:ins w:id="1886" w:author="Rafi Aziizi" w:date="2021-11-12T14:55:00Z"/>
              </w:rPr>
            </w:pPr>
            <w:ins w:id="1887" w:author="Rafi Aziizi" w:date="2021-11-12T14:55:00Z">
              <w:r>
                <w:t xml:space="preserve">3a. Tidak memasukan data secara lengkap pada form tambah data </w:t>
              </w:r>
            </w:ins>
            <w:ins w:id="1888" w:author="Rafi Aziizi" w:date="2021-11-12T14:56:00Z">
              <w:r>
                <w:t>kelas</w:t>
              </w:r>
            </w:ins>
          </w:p>
        </w:tc>
        <w:tc>
          <w:tcPr>
            <w:tcW w:w="3964" w:type="dxa"/>
            <w:vAlign w:val="center"/>
          </w:tcPr>
          <w:p w14:paraId="773099AA" w14:textId="77777777" w:rsidR="005D5AD6" w:rsidRDefault="005D5AD6" w:rsidP="00C70CAF">
            <w:pPr>
              <w:pStyle w:val="ListParagraph"/>
              <w:spacing w:after="160"/>
              <w:ind w:left="468"/>
              <w:rPr>
                <w:ins w:id="1889" w:author="Rafi Aziizi" w:date="2021-11-12T14:55:00Z"/>
              </w:rPr>
            </w:pPr>
          </w:p>
        </w:tc>
      </w:tr>
      <w:tr w:rsidR="005D5AD6" w14:paraId="76EE5A8A" w14:textId="77777777" w:rsidTr="00C70CAF">
        <w:trPr>
          <w:jc w:val="center"/>
          <w:ins w:id="1890" w:author="Rafi Aziizi" w:date="2021-11-12T14:55:00Z"/>
        </w:trPr>
        <w:tc>
          <w:tcPr>
            <w:tcW w:w="3827" w:type="dxa"/>
            <w:vAlign w:val="center"/>
          </w:tcPr>
          <w:p w14:paraId="4761F19A" w14:textId="77777777" w:rsidR="005D5AD6" w:rsidRDefault="005D5AD6" w:rsidP="00C70CAF">
            <w:pPr>
              <w:pStyle w:val="ListParagraph"/>
              <w:ind w:left="450"/>
              <w:rPr>
                <w:ins w:id="1891" w:author="Rafi Aziizi" w:date="2021-11-12T14:55:00Z"/>
              </w:rPr>
            </w:pPr>
          </w:p>
        </w:tc>
        <w:tc>
          <w:tcPr>
            <w:tcW w:w="3964" w:type="dxa"/>
            <w:vAlign w:val="center"/>
          </w:tcPr>
          <w:p w14:paraId="137E7F82" w14:textId="4DA4DB68" w:rsidR="005D5AD6" w:rsidRDefault="005D5AD6" w:rsidP="00C70CAF">
            <w:pPr>
              <w:spacing w:after="160"/>
              <w:ind w:left="360"/>
              <w:rPr>
                <w:ins w:id="1892" w:author="Rafi Aziizi" w:date="2021-11-12T14:55:00Z"/>
              </w:rPr>
            </w:pPr>
            <w:ins w:id="1893" w:author="Rafi Aziizi" w:date="2021-11-12T14:55:00Z">
              <w:r>
                <w:t xml:space="preserve">3b. Menampilkan pemberitahuan melalui notifikasi bahwa data </w:t>
              </w:r>
            </w:ins>
            <w:ins w:id="1894" w:author="Rafi Aziizi" w:date="2021-11-12T14:56:00Z">
              <w:r>
                <w:t xml:space="preserve">kelas </w:t>
              </w:r>
            </w:ins>
            <w:ins w:id="1895" w:author="Rafi Aziizi" w:date="2021-11-12T14:55:00Z">
              <w:r>
                <w:t>tidak memenuhi persyaratan dan gagal ditambahkan</w:t>
              </w:r>
            </w:ins>
          </w:p>
        </w:tc>
      </w:tr>
    </w:tbl>
    <w:p w14:paraId="311468CE" w14:textId="77777777" w:rsidR="005D5AD6" w:rsidRDefault="005D5AD6" w:rsidP="005D5AD6">
      <w:pPr>
        <w:ind w:left="66"/>
        <w:rPr>
          <w:ins w:id="1896" w:author="Rafi Aziizi" w:date="2021-11-12T14:55:00Z"/>
        </w:rPr>
      </w:pPr>
    </w:p>
    <w:p w14:paraId="7705664C" w14:textId="772E7393" w:rsidR="005D5AD6" w:rsidRDefault="005D5AD6" w:rsidP="005D5AD6">
      <w:pPr>
        <w:ind w:left="66"/>
        <w:rPr>
          <w:ins w:id="1897" w:author="Rafi Aziizi" w:date="2021-11-12T14:55:00Z"/>
        </w:rPr>
      </w:pPr>
      <w:ins w:id="1898" w:author="Rafi Aziizi" w:date="2021-11-12T14:55:00Z">
        <w:r>
          <w:lastRenderedPageBreak/>
          <w:t xml:space="preserve">b. Skenario Hapus </w:t>
        </w:r>
      </w:ins>
      <w:ins w:id="1899" w:author="Rafi Aziizi" w:date="2021-11-12T14:57:00Z">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C70CAF">
        <w:trPr>
          <w:jc w:val="center"/>
          <w:ins w:id="1900" w:author="Rafi Aziizi" w:date="2021-11-12T14:55:00Z"/>
        </w:trPr>
        <w:tc>
          <w:tcPr>
            <w:tcW w:w="3827" w:type="dxa"/>
            <w:shd w:val="clear" w:color="auto" w:fill="F2EE98"/>
            <w:vAlign w:val="center"/>
          </w:tcPr>
          <w:p w14:paraId="25326C0B" w14:textId="77777777" w:rsidR="005D5AD6" w:rsidRPr="0044182F" w:rsidRDefault="005D5AD6" w:rsidP="00C70CAF">
            <w:pPr>
              <w:rPr>
                <w:ins w:id="1901" w:author="Rafi Aziizi" w:date="2021-11-12T14:55:00Z"/>
                <w:b/>
              </w:rPr>
            </w:pPr>
            <w:ins w:id="1902"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C70CAF">
            <w:pPr>
              <w:rPr>
                <w:ins w:id="1903" w:author="Rafi Aziizi" w:date="2021-11-12T14:55:00Z"/>
              </w:rPr>
            </w:pPr>
            <w:ins w:id="1904" w:author="Rafi Aziizi" w:date="2021-11-12T14:55:00Z">
              <w:r>
                <w:t xml:space="preserve">Hapus </w:t>
              </w:r>
            </w:ins>
            <w:ins w:id="1905" w:author="Rafi Aziizi" w:date="2021-11-12T14:57:00Z">
              <w:r>
                <w:t>Kelas</w:t>
              </w:r>
            </w:ins>
          </w:p>
        </w:tc>
      </w:tr>
      <w:tr w:rsidR="005D5AD6" w:rsidRPr="002F6C1D" w14:paraId="4A83A182" w14:textId="77777777" w:rsidTr="00C70CAF">
        <w:trPr>
          <w:jc w:val="center"/>
          <w:ins w:id="1906" w:author="Rafi Aziizi" w:date="2021-11-12T14:55:00Z"/>
        </w:trPr>
        <w:tc>
          <w:tcPr>
            <w:tcW w:w="3827" w:type="dxa"/>
            <w:vAlign w:val="center"/>
          </w:tcPr>
          <w:p w14:paraId="661CA8D4" w14:textId="77777777" w:rsidR="005D5AD6" w:rsidRPr="0044182F" w:rsidRDefault="005D5AD6" w:rsidP="00C70CAF">
            <w:pPr>
              <w:rPr>
                <w:ins w:id="1907" w:author="Rafi Aziizi" w:date="2021-11-12T14:55:00Z"/>
                <w:b/>
              </w:rPr>
            </w:pPr>
            <w:ins w:id="1908" w:author="Rafi Aziizi" w:date="2021-11-12T14:55:00Z">
              <w:r w:rsidRPr="0044182F">
                <w:rPr>
                  <w:b/>
                </w:rPr>
                <w:t>ID</w:t>
              </w:r>
            </w:ins>
          </w:p>
        </w:tc>
        <w:tc>
          <w:tcPr>
            <w:tcW w:w="3964" w:type="dxa"/>
            <w:vAlign w:val="center"/>
          </w:tcPr>
          <w:p w14:paraId="7485C280" w14:textId="0DAD08F8" w:rsidR="005D5AD6" w:rsidRPr="002F6C1D" w:rsidRDefault="005D5AD6" w:rsidP="00C70CAF">
            <w:pPr>
              <w:rPr>
                <w:ins w:id="1909" w:author="Rafi Aziizi" w:date="2021-11-12T14:55:00Z"/>
              </w:rPr>
            </w:pPr>
            <w:ins w:id="1910" w:author="Rafi Aziizi" w:date="2021-11-12T14:55:00Z">
              <w:r>
                <w:t>RC1</w:t>
              </w:r>
            </w:ins>
            <w:ins w:id="1911" w:author="Rafi Aziizi" w:date="2021-11-12T14:57:00Z">
              <w:r>
                <w:t>5</w:t>
              </w:r>
            </w:ins>
          </w:p>
        </w:tc>
      </w:tr>
      <w:tr w:rsidR="005D5AD6" w:rsidRPr="000C722D" w14:paraId="54907D8A" w14:textId="77777777" w:rsidTr="00C70CAF">
        <w:trPr>
          <w:jc w:val="center"/>
          <w:ins w:id="1912" w:author="Rafi Aziizi" w:date="2021-11-12T14:55:00Z"/>
        </w:trPr>
        <w:tc>
          <w:tcPr>
            <w:tcW w:w="3827" w:type="dxa"/>
            <w:vAlign w:val="center"/>
          </w:tcPr>
          <w:p w14:paraId="36D7DF8E" w14:textId="77777777" w:rsidR="005D5AD6" w:rsidRPr="0044182F" w:rsidRDefault="005D5AD6" w:rsidP="00C70CAF">
            <w:pPr>
              <w:rPr>
                <w:ins w:id="1913" w:author="Rafi Aziizi" w:date="2021-11-12T14:55:00Z"/>
                <w:b/>
              </w:rPr>
            </w:pPr>
            <w:ins w:id="1914" w:author="Rafi Aziizi" w:date="2021-11-12T14:55:00Z">
              <w:r w:rsidRPr="0044182F">
                <w:rPr>
                  <w:b/>
                </w:rPr>
                <w:t>Description</w:t>
              </w:r>
            </w:ins>
          </w:p>
        </w:tc>
        <w:tc>
          <w:tcPr>
            <w:tcW w:w="3964" w:type="dxa"/>
          </w:tcPr>
          <w:p w14:paraId="12A81092" w14:textId="2ECE2011" w:rsidR="005D5AD6" w:rsidRPr="000C722D" w:rsidRDefault="005D5AD6" w:rsidP="00C70CAF">
            <w:pPr>
              <w:rPr>
                <w:ins w:id="1915" w:author="Rafi Aziizi" w:date="2021-11-12T14:55:00Z"/>
              </w:rPr>
            </w:pPr>
            <w:ins w:id="1916" w:author="Rafi Aziizi" w:date="2021-11-12T14:55:00Z">
              <w:r>
                <w:t xml:space="preserve">Use case ini merupakan use case generalisasi dari kelola </w:t>
              </w:r>
            </w:ins>
            <w:ins w:id="1917" w:author="Rafi Aziizi" w:date="2021-11-12T14:57:00Z">
              <w:r>
                <w:t>kelas</w:t>
              </w:r>
            </w:ins>
            <w:ins w:id="1918" w:author="Rafi Aziizi" w:date="2021-11-12T14:55:00Z">
              <w:r>
                <w:t xml:space="preserve"> untuk menghapus data </w:t>
              </w:r>
            </w:ins>
            <w:ins w:id="1919" w:author="Rafi Aziizi" w:date="2021-11-12T14:57:00Z">
              <w:r>
                <w:t>kelas</w:t>
              </w:r>
            </w:ins>
            <w:ins w:id="1920" w:author="Rafi Aziizi" w:date="2021-11-12T14:55:00Z">
              <w:r>
                <w:t>.</w:t>
              </w:r>
            </w:ins>
          </w:p>
        </w:tc>
      </w:tr>
      <w:tr w:rsidR="005D5AD6" w:rsidRPr="002F6C1D" w14:paraId="21E2F5E8" w14:textId="77777777" w:rsidTr="00C70CAF">
        <w:trPr>
          <w:jc w:val="center"/>
          <w:ins w:id="1921" w:author="Rafi Aziizi" w:date="2021-11-12T14:55:00Z"/>
        </w:trPr>
        <w:tc>
          <w:tcPr>
            <w:tcW w:w="3827" w:type="dxa"/>
            <w:vAlign w:val="center"/>
          </w:tcPr>
          <w:p w14:paraId="462D026E" w14:textId="77777777" w:rsidR="005D5AD6" w:rsidRPr="0044182F" w:rsidRDefault="005D5AD6" w:rsidP="00C70CAF">
            <w:pPr>
              <w:rPr>
                <w:ins w:id="1922" w:author="Rafi Aziizi" w:date="2021-11-12T14:55:00Z"/>
                <w:b/>
              </w:rPr>
            </w:pPr>
            <w:ins w:id="1923" w:author="Rafi Aziizi" w:date="2021-11-12T14:55:00Z">
              <w:r w:rsidRPr="0044182F">
                <w:rPr>
                  <w:b/>
                </w:rPr>
                <w:t>Actors</w:t>
              </w:r>
            </w:ins>
          </w:p>
        </w:tc>
        <w:tc>
          <w:tcPr>
            <w:tcW w:w="3964" w:type="dxa"/>
            <w:vAlign w:val="center"/>
          </w:tcPr>
          <w:p w14:paraId="47C313FF" w14:textId="77777777" w:rsidR="005D5AD6" w:rsidRPr="002F6C1D" w:rsidRDefault="005D5AD6" w:rsidP="00C70CAF">
            <w:pPr>
              <w:rPr>
                <w:ins w:id="1924" w:author="Rafi Aziizi" w:date="2021-11-12T14:55:00Z"/>
              </w:rPr>
            </w:pPr>
            <w:ins w:id="1925" w:author="Rafi Aziizi" w:date="2021-11-12T14:55:00Z">
              <w:r>
                <w:t>Bag.IT, Guru BK.</w:t>
              </w:r>
            </w:ins>
          </w:p>
        </w:tc>
      </w:tr>
      <w:tr w:rsidR="005D5AD6" w:rsidRPr="0044182F" w14:paraId="3D3ECCBA" w14:textId="77777777" w:rsidTr="00C70CAF">
        <w:trPr>
          <w:jc w:val="center"/>
          <w:ins w:id="1926" w:author="Rafi Aziizi" w:date="2021-11-12T14:55:00Z"/>
        </w:trPr>
        <w:tc>
          <w:tcPr>
            <w:tcW w:w="3827" w:type="dxa"/>
            <w:vAlign w:val="center"/>
          </w:tcPr>
          <w:p w14:paraId="1B0077B6" w14:textId="77777777" w:rsidR="005D5AD6" w:rsidRPr="0044182F" w:rsidRDefault="005D5AD6" w:rsidP="00C70CAF">
            <w:pPr>
              <w:rPr>
                <w:ins w:id="1927" w:author="Rafi Aziizi" w:date="2021-11-12T14:55:00Z"/>
                <w:b/>
              </w:rPr>
            </w:pPr>
            <w:ins w:id="1928" w:author="Rafi Aziizi" w:date="2021-11-12T14:55:00Z">
              <w:r w:rsidRPr="0044182F">
                <w:rPr>
                  <w:b/>
                </w:rPr>
                <w:t>Frequency of Use</w:t>
              </w:r>
            </w:ins>
          </w:p>
        </w:tc>
        <w:tc>
          <w:tcPr>
            <w:tcW w:w="3964" w:type="dxa"/>
            <w:vAlign w:val="center"/>
          </w:tcPr>
          <w:p w14:paraId="7BFD3DF5" w14:textId="77777777" w:rsidR="005D5AD6" w:rsidRPr="007B7AB3" w:rsidRDefault="005D5AD6" w:rsidP="00C70CAF">
            <w:pPr>
              <w:rPr>
                <w:ins w:id="1929" w:author="Rafi Aziizi" w:date="2021-11-12T14:55:00Z"/>
                <w:i/>
                <w:iCs/>
              </w:rPr>
            </w:pPr>
            <w:ins w:id="1930" w:author="Rafi Aziizi" w:date="2021-11-12T14:55:00Z">
              <w:r>
                <w:rPr>
                  <w:i/>
                  <w:iCs/>
                </w:rPr>
                <w:t>Conditional</w:t>
              </w:r>
            </w:ins>
          </w:p>
        </w:tc>
      </w:tr>
      <w:tr w:rsidR="005D5AD6" w:rsidRPr="0044182F" w14:paraId="0404F9D0" w14:textId="77777777" w:rsidTr="00C70CAF">
        <w:trPr>
          <w:jc w:val="center"/>
          <w:ins w:id="1931" w:author="Rafi Aziizi" w:date="2021-11-12T14:55:00Z"/>
        </w:trPr>
        <w:tc>
          <w:tcPr>
            <w:tcW w:w="3827" w:type="dxa"/>
            <w:vAlign w:val="center"/>
          </w:tcPr>
          <w:p w14:paraId="2D40C4A0" w14:textId="77777777" w:rsidR="005D5AD6" w:rsidRPr="0044182F" w:rsidRDefault="005D5AD6" w:rsidP="00C70CAF">
            <w:pPr>
              <w:rPr>
                <w:ins w:id="1932" w:author="Rafi Aziizi" w:date="2021-11-12T14:55:00Z"/>
                <w:b/>
              </w:rPr>
            </w:pPr>
            <w:ins w:id="1933" w:author="Rafi Aziizi" w:date="2021-11-12T14:55:00Z">
              <w:r w:rsidRPr="0044182F">
                <w:rPr>
                  <w:b/>
                </w:rPr>
                <w:t>Triggers</w:t>
              </w:r>
            </w:ins>
          </w:p>
        </w:tc>
        <w:tc>
          <w:tcPr>
            <w:tcW w:w="3964" w:type="dxa"/>
            <w:vAlign w:val="center"/>
          </w:tcPr>
          <w:p w14:paraId="28C40BC9" w14:textId="77777777" w:rsidR="005D5AD6" w:rsidRPr="0044182F" w:rsidRDefault="005D5AD6" w:rsidP="00C70CAF">
            <w:pPr>
              <w:rPr>
                <w:ins w:id="1934" w:author="Rafi Aziizi" w:date="2021-11-12T14:55:00Z"/>
              </w:rPr>
            </w:pPr>
            <w:ins w:id="1935" w:author="Rafi Aziizi" w:date="2021-11-12T14:55:00Z">
              <w:r>
                <w:t>-</w:t>
              </w:r>
            </w:ins>
          </w:p>
        </w:tc>
      </w:tr>
      <w:tr w:rsidR="005D5AD6" w:rsidRPr="0081005E" w14:paraId="3BFE182B" w14:textId="77777777" w:rsidTr="00C70CAF">
        <w:trPr>
          <w:jc w:val="center"/>
          <w:ins w:id="1936" w:author="Rafi Aziizi" w:date="2021-11-12T14:55:00Z"/>
        </w:trPr>
        <w:tc>
          <w:tcPr>
            <w:tcW w:w="3827" w:type="dxa"/>
            <w:vAlign w:val="center"/>
          </w:tcPr>
          <w:p w14:paraId="4DF0413B" w14:textId="77777777" w:rsidR="005D5AD6" w:rsidRPr="0044182F" w:rsidRDefault="005D5AD6" w:rsidP="00C70CAF">
            <w:pPr>
              <w:rPr>
                <w:ins w:id="1937" w:author="Rafi Aziizi" w:date="2021-11-12T14:55:00Z"/>
                <w:b/>
              </w:rPr>
            </w:pPr>
            <w:ins w:id="1938" w:author="Rafi Aziizi" w:date="2021-11-12T14:55:00Z">
              <w:r w:rsidRPr="0044182F">
                <w:rPr>
                  <w:b/>
                </w:rPr>
                <w:t>Pre-Conditions</w:t>
              </w:r>
            </w:ins>
          </w:p>
        </w:tc>
        <w:tc>
          <w:tcPr>
            <w:tcW w:w="3964" w:type="dxa"/>
            <w:vAlign w:val="center"/>
          </w:tcPr>
          <w:p w14:paraId="150355C5" w14:textId="72261F5B" w:rsidR="005D5AD6" w:rsidRPr="0081005E" w:rsidRDefault="005D5AD6" w:rsidP="00C70CAF">
            <w:pPr>
              <w:rPr>
                <w:ins w:id="1939" w:author="Rafi Aziizi" w:date="2021-11-12T14:55:00Z"/>
                <w:i/>
                <w:iCs/>
              </w:rPr>
            </w:pPr>
            <w:ins w:id="1940" w:author="Rafi Aziizi" w:date="2021-11-12T14:55:00Z">
              <w:r>
                <w:t xml:space="preserve">Data </w:t>
              </w:r>
            </w:ins>
            <w:ins w:id="1941" w:author="Rafi Aziizi" w:date="2021-11-12T14:57:00Z">
              <w:r>
                <w:t xml:space="preserve">kelas </w:t>
              </w:r>
            </w:ins>
            <w:ins w:id="1942" w:author="Rafi Aziizi" w:date="2021-11-12T14:55:00Z">
              <w:r>
                <w:t>aktif</w:t>
              </w:r>
            </w:ins>
          </w:p>
        </w:tc>
      </w:tr>
      <w:tr w:rsidR="005D5AD6" w:rsidRPr="0048762E" w14:paraId="2F1980BF" w14:textId="77777777" w:rsidTr="00C70CAF">
        <w:trPr>
          <w:jc w:val="center"/>
          <w:ins w:id="1943" w:author="Rafi Aziizi" w:date="2021-11-12T14:55:00Z"/>
        </w:trPr>
        <w:tc>
          <w:tcPr>
            <w:tcW w:w="3827" w:type="dxa"/>
            <w:vAlign w:val="center"/>
          </w:tcPr>
          <w:p w14:paraId="1DF20CE7" w14:textId="77777777" w:rsidR="005D5AD6" w:rsidRPr="0044182F" w:rsidRDefault="005D5AD6" w:rsidP="00C70CAF">
            <w:pPr>
              <w:rPr>
                <w:ins w:id="1944" w:author="Rafi Aziizi" w:date="2021-11-12T14:55:00Z"/>
                <w:b/>
              </w:rPr>
            </w:pPr>
            <w:ins w:id="1945" w:author="Rafi Aziizi" w:date="2021-11-12T14:55:00Z">
              <w:r w:rsidRPr="0044182F">
                <w:rPr>
                  <w:b/>
                </w:rPr>
                <w:t>Post-Conditions</w:t>
              </w:r>
            </w:ins>
          </w:p>
        </w:tc>
        <w:tc>
          <w:tcPr>
            <w:tcW w:w="3964" w:type="dxa"/>
            <w:vAlign w:val="center"/>
          </w:tcPr>
          <w:p w14:paraId="69E5C73E" w14:textId="24636C91" w:rsidR="005D5AD6" w:rsidRPr="0048762E" w:rsidRDefault="005D5AD6" w:rsidP="00C70CAF">
            <w:pPr>
              <w:rPr>
                <w:ins w:id="1946" w:author="Rafi Aziizi" w:date="2021-11-12T14:55:00Z"/>
              </w:rPr>
            </w:pPr>
            <w:ins w:id="1947" w:author="Rafi Aziizi" w:date="2021-11-12T15:00:00Z">
              <w:r>
                <w:t>Data kelas terhapus</w:t>
              </w:r>
            </w:ins>
          </w:p>
        </w:tc>
      </w:tr>
      <w:tr w:rsidR="005D5AD6" w:rsidRPr="0044182F" w14:paraId="6F379C86" w14:textId="77777777" w:rsidTr="00C70CAF">
        <w:trPr>
          <w:jc w:val="center"/>
          <w:ins w:id="1948" w:author="Rafi Aziizi" w:date="2021-11-12T14:55:00Z"/>
        </w:trPr>
        <w:tc>
          <w:tcPr>
            <w:tcW w:w="7791" w:type="dxa"/>
            <w:gridSpan w:val="2"/>
            <w:shd w:val="clear" w:color="auto" w:fill="F2EE98"/>
            <w:vAlign w:val="center"/>
          </w:tcPr>
          <w:p w14:paraId="006CF675" w14:textId="77777777" w:rsidR="005D5AD6" w:rsidRPr="0044182F" w:rsidRDefault="005D5AD6" w:rsidP="00C70CAF">
            <w:pPr>
              <w:jc w:val="center"/>
              <w:rPr>
                <w:ins w:id="1949" w:author="Rafi Aziizi" w:date="2021-11-12T14:55:00Z"/>
                <w:b/>
              </w:rPr>
            </w:pPr>
            <w:ins w:id="1950" w:author="Rafi Aziizi" w:date="2021-11-12T14:55:00Z">
              <w:r w:rsidRPr="0044182F">
                <w:rPr>
                  <w:b/>
                </w:rPr>
                <w:t>Main Course</w:t>
              </w:r>
            </w:ins>
          </w:p>
        </w:tc>
      </w:tr>
      <w:tr w:rsidR="005D5AD6" w:rsidRPr="0044182F" w14:paraId="124DA87C" w14:textId="77777777" w:rsidTr="00C70CAF">
        <w:trPr>
          <w:jc w:val="center"/>
          <w:ins w:id="1951" w:author="Rafi Aziizi" w:date="2021-11-12T14:55:00Z"/>
        </w:trPr>
        <w:tc>
          <w:tcPr>
            <w:tcW w:w="3827" w:type="dxa"/>
            <w:shd w:val="clear" w:color="auto" w:fill="F2EE98"/>
            <w:vAlign w:val="center"/>
          </w:tcPr>
          <w:p w14:paraId="437CBF76" w14:textId="77777777" w:rsidR="005D5AD6" w:rsidRPr="0044182F" w:rsidRDefault="005D5AD6" w:rsidP="00C70CAF">
            <w:pPr>
              <w:jc w:val="center"/>
              <w:rPr>
                <w:ins w:id="1952" w:author="Rafi Aziizi" w:date="2021-11-12T14:55:00Z"/>
                <w:b/>
              </w:rPr>
            </w:pPr>
            <w:ins w:id="1953"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C70CAF">
            <w:pPr>
              <w:jc w:val="center"/>
              <w:rPr>
                <w:ins w:id="1954" w:author="Rafi Aziizi" w:date="2021-11-12T14:55:00Z"/>
                <w:b/>
              </w:rPr>
            </w:pPr>
            <w:ins w:id="1955" w:author="Rafi Aziizi" w:date="2021-11-12T14:55:00Z">
              <w:r w:rsidRPr="0044182F">
                <w:rPr>
                  <w:b/>
                </w:rPr>
                <w:t>Reaksi Sistem</w:t>
              </w:r>
            </w:ins>
          </w:p>
        </w:tc>
      </w:tr>
      <w:tr w:rsidR="005D5AD6" w:rsidRPr="0044182F" w14:paraId="0E4715D6" w14:textId="77777777" w:rsidTr="00C70CAF">
        <w:trPr>
          <w:jc w:val="center"/>
          <w:ins w:id="1956" w:author="Rafi Aziizi" w:date="2021-11-12T14:55:00Z"/>
        </w:trPr>
        <w:tc>
          <w:tcPr>
            <w:tcW w:w="3827" w:type="dxa"/>
            <w:vAlign w:val="center"/>
          </w:tcPr>
          <w:p w14:paraId="48454F53" w14:textId="03383034" w:rsidR="005D5AD6" w:rsidRPr="0044182F" w:rsidRDefault="005D5AD6" w:rsidP="00C70CAF">
            <w:pPr>
              <w:numPr>
                <w:ilvl w:val="0"/>
                <w:numId w:val="84"/>
              </w:numPr>
              <w:spacing w:after="160"/>
              <w:rPr>
                <w:ins w:id="1957" w:author="Rafi Aziizi" w:date="2021-11-12T14:55:00Z"/>
              </w:rPr>
            </w:pPr>
            <w:ins w:id="1958" w:author="Rafi Aziizi" w:date="2021-11-12T14:55:00Z">
              <w:r>
                <w:t xml:space="preserve">Memasuki menu “Data </w:t>
              </w:r>
            </w:ins>
            <w:ins w:id="1959" w:author="Rafi Aziizi" w:date="2021-11-12T15:00:00Z">
              <w:r>
                <w:t>Kelas</w:t>
              </w:r>
            </w:ins>
            <w:ins w:id="1960" w:author="Rafi Aziizi" w:date="2021-11-12T14:55:00Z">
              <w:r>
                <w:t>”</w:t>
              </w:r>
            </w:ins>
          </w:p>
        </w:tc>
        <w:tc>
          <w:tcPr>
            <w:tcW w:w="3964" w:type="dxa"/>
            <w:vAlign w:val="center"/>
          </w:tcPr>
          <w:p w14:paraId="2600F86C" w14:textId="77777777" w:rsidR="005D5AD6" w:rsidRPr="0044182F" w:rsidRDefault="005D5AD6" w:rsidP="00C70CAF">
            <w:pPr>
              <w:ind w:left="511"/>
              <w:rPr>
                <w:ins w:id="1961" w:author="Rafi Aziizi" w:date="2021-11-12T14:55:00Z"/>
              </w:rPr>
            </w:pPr>
          </w:p>
        </w:tc>
      </w:tr>
      <w:tr w:rsidR="005D5AD6" w:rsidRPr="0044182F" w14:paraId="6759BA8E" w14:textId="77777777" w:rsidTr="00C70CAF">
        <w:trPr>
          <w:jc w:val="center"/>
          <w:ins w:id="1962" w:author="Rafi Aziizi" w:date="2021-11-12T14:55:00Z"/>
        </w:trPr>
        <w:tc>
          <w:tcPr>
            <w:tcW w:w="3827" w:type="dxa"/>
            <w:vAlign w:val="center"/>
          </w:tcPr>
          <w:p w14:paraId="581D7AF9" w14:textId="77777777" w:rsidR="005D5AD6" w:rsidRPr="0044182F" w:rsidRDefault="005D5AD6" w:rsidP="00C70CAF">
            <w:pPr>
              <w:ind w:left="510"/>
              <w:rPr>
                <w:ins w:id="1963" w:author="Rafi Aziizi" w:date="2021-11-12T14:55:00Z"/>
              </w:rPr>
            </w:pPr>
          </w:p>
        </w:tc>
        <w:tc>
          <w:tcPr>
            <w:tcW w:w="3964" w:type="dxa"/>
            <w:vAlign w:val="center"/>
          </w:tcPr>
          <w:p w14:paraId="7E038030" w14:textId="7D01FB75" w:rsidR="005D5AD6" w:rsidRPr="0044182F" w:rsidRDefault="005D5AD6" w:rsidP="00C70CAF">
            <w:pPr>
              <w:numPr>
                <w:ilvl w:val="0"/>
                <w:numId w:val="84"/>
              </w:numPr>
              <w:spacing w:after="160"/>
              <w:ind w:left="511"/>
              <w:rPr>
                <w:ins w:id="1964" w:author="Rafi Aziizi" w:date="2021-11-12T14:55:00Z"/>
              </w:rPr>
            </w:pPr>
            <w:ins w:id="1965" w:author="Rafi Aziizi" w:date="2021-11-12T14:55:00Z">
              <w:r>
                <w:t xml:space="preserve">Menampilkan seluruh data </w:t>
              </w:r>
            </w:ins>
            <w:ins w:id="1966" w:author="Rafi Aziizi" w:date="2021-11-12T14:58:00Z">
              <w:r>
                <w:t>kelas</w:t>
              </w:r>
            </w:ins>
          </w:p>
        </w:tc>
      </w:tr>
      <w:tr w:rsidR="005D5AD6" w:rsidRPr="0044182F" w14:paraId="6CE7EFDC" w14:textId="77777777" w:rsidTr="00C70CAF">
        <w:trPr>
          <w:jc w:val="center"/>
          <w:ins w:id="1967" w:author="Rafi Aziizi" w:date="2021-11-12T14:55:00Z"/>
        </w:trPr>
        <w:tc>
          <w:tcPr>
            <w:tcW w:w="3827" w:type="dxa"/>
            <w:vAlign w:val="center"/>
          </w:tcPr>
          <w:p w14:paraId="7856C302" w14:textId="280E3AA2" w:rsidR="005D5AD6" w:rsidRPr="0044182F" w:rsidRDefault="005D5AD6" w:rsidP="00C70CAF">
            <w:pPr>
              <w:pStyle w:val="ListParagraph"/>
              <w:numPr>
                <w:ilvl w:val="0"/>
                <w:numId w:val="84"/>
              </w:numPr>
              <w:rPr>
                <w:ins w:id="1968" w:author="Rafi Aziizi" w:date="2021-11-12T14:55:00Z"/>
              </w:rPr>
            </w:pPr>
            <w:ins w:id="1969" w:author="Rafi Aziizi" w:date="2021-11-12T14:55:00Z">
              <w:r>
                <w:t xml:space="preserve">Menghapus data </w:t>
              </w:r>
            </w:ins>
            <w:ins w:id="1970" w:author="Rafi Aziizi" w:date="2021-11-12T14:58:00Z">
              <w:r>
                <w:t xml:space="preserve">kelas </w:t>
              </w:r>
            </w:ins>
            <w:ins w:id="1971" w:author="Rafi Aziizi" w:date="2021-11-12T14:55:00Z">
              <w:r>
                <w:t>tertentu</w:t>
              </w:r>
            </w:ins>
          </w:p>
        </w:tc>
        <w:tc>
          <w:tcPr>
            <w:tcW w:w="3964" w:type="dxa"/>
            <w:vAlign w:val="center"/>
          </w:tcPr>
          <w:p w14:paraId="3384135F" w14:textId="77777777" w:rsidR="005D5AD6" w:rsidRDefault="005D5AD6" w:rsidP="00C70CAF">
            <w:pPr>
              <w:spacing w:after="160"/>
              <w:ind w:left="511"/>
              <w:rPr>
                <w:ins w:id="1972" w:author="Rafi Aziizi" w:date="2021-11-12T14:55:00Z"/>
              </w:rPr>
            </w:pPr>
          </w:p>
        </w:tc>
      </w:tr>
      <w:tr w:rsidR="005D5AD6" w:rsidRPr="0044182F" w14:paraId="6C2ED999" w14:textId="77777777" w:rsidTr="00C70CAF">
        <w:trPr>
          <w:jc w:val="center"/>
          <w:ins w:id="1973" w:author="Rafi Aziizi" w:date="2021-11-12T14:55:00Z"/>
        </w:trPr>
        <w:tc>
          <w:tcPr>
            <w:tcW w:w="3827" w:type="dxa"/>
            <w:vAlign w:val="center"/>
          </w:tcPr>
          <w:p w14:paraId="18E9CEA6" w14:textId="77777777" w:rsidR="005D5AD6" w:rsidRDefault="005D5AD6" w:rsidP="00C70CAF">
            <w:pPr>
              <w:pStyle w:val="ListParagraph"/>
              <w:rPr>
                <w:ins w:id="1974" w:author="Rafi Aziizi" w:date="2021-11-12T14:55:00Z"/>
              </w:rPr>
            </w:pPr>
          </w:p>
        </w:tc>
        <w:tc>
          <w:tcPr>
            <w:tcW w:w="3964" w:type="dxa"/>
            <w:vAlign w:val="center"/>
          </w:tcPr>
          <w:p w14:paraId="5CA9765E" w14:textId="73A9B422" w:rsidR="005D5AD6" w:rsidRDefault="005D5AD6" w:rsidP="00C70CAF">
            <w:pPr>
              <w:pStyle w:val="ListParagraph"/>
              <w:numPr>
                <w:ilvl w:val="0"/>
                <w:numId w:val="84"/>
              </w:numPr>
              <w:spacing w:after="160"/>
              <w:rPr>
                <w:ins w:id="1975" w:author="Rafi Aziizi" w:date="2021-11-12T14:55:00Z"/>
              </w:rPr>
            </w:pPr>
            <w:ins w:id="1976" w:author="Rafi Aziizi" w:date="2021-11-12T14:55:00Z">
              <w:r>
                <w:t xml:space="preserve">Melakukan </w:t>
              </w:r>
            </w:ins>
            <w:ins w:id="1977" w:author="Rafi Aziizi" w:date="2021-11-12T14:58:00Z">
              <w:r>
                <w:t>penghapusan</w:t>
              </w:r>
            </w:ins>
            <w:ins w:id="1978" w:author="Rafi Aziizi" w:date="2021-11-12T14:55:00Z">
              <w:r>
                <w:t xml:space="preserve"> data </w:t>
              </w:r>
            </w:ins>
            <w:ins w:id="1979" w:author="Rafi Aziizi" w:date="2021-11-12T14:58:00Z">
              <w:r>
                <w:t>kelas</w:t>
              </w:r>
            </w:ins>
            <w:ins w:id="1980" w:author="Rafi Aziizi" w:date="2021-11-12T14:55:00Z">
              <w:r>
                <w:t xml:space="preserve"> pada </w:t>
              </w:r>
              <w:r w:rsidRPr="00C70CAF">
                <w:rPr>
                  <w:i/>
                  <w:iCs/>
                </w:rPr>
                <w:t>database</w:t>
              </w:r>
            </w:ins>
          </w:p>
        </w:tc>
      </w:tr>
      <w:tr w:rsidR="005D5AD6" w:rsidRPr="001B1AF9" w14:paraId="3A0D2EA6" w14:textId="77777777" w:rsidTr="00C70CAF">
        <w:trPr>
          <w:jc w:val="center"/>
          <w:ins w:id="1981" w:author="Rafi Aziizi" w:date="2021-11-12T14:55:00Z"/>
        </w:trPr>
        <w:tc>
          <w:tcPr>
            <w:tcW w:w="7791" w:type="dxa"/>
            <w:gridSpan w:val="2"/>
            <w:shd w:val="clear" w:color="auto" w:fill="F2EE98"/>
            <w:vAlign w:val="center"/>
          </w:tcPr>
          <w:p w14:paraId="5C5EC089" w14:textId="77777777" w:rsidR="005D5AD6" w:rsidRPr="001B1AF9" w:rsidRDefault="005D5AD6" w:rsidP="00C70CAF">
            <w:pPr>
              <w:pStyle w:val="ListParagraph"/>
              <w:spacing w:after="160"/>
              <w:ind w:left="468"/>
              <w:jc w:val="center"/>
              <w:rPr>
                <w:ins w:id="1982" w:author="Rafi Aziizi" w:date="2021-11-12T14:55:00Z"/>
                <w:b/>
                <w:bCs/>
              </w:rPr>
            </w:pPr>
            <w:ins w:id="1983" w:author="Rafi Aziizi" w:date="2021-11-12T14:55:00Z">
              <w:r w:rsidRPr="001B1AF9">
                <w:rPr>
                  <w:b/>
                  <w:bCs/>
                </w:rPr>
                <w:t>Skenario Eksepsi (Optional)</w:t>
              </w:r>
            </w:ins>
          </w:p>
        </w:tc>
      </w:tr>
      <w:tr w:rsidR="005D5AD6" w:rsidRPr="001B1AF9" w14:paraId="7C2346ED" w14:textId="77777777" w:rsidTr="00C70CAF">
        <w:trPr>
          <w:jc w:val="center"/>
          <w:ins w:id="1984" w:author="Rafi Aziizi" w:date="2021-11-12T14:55:00Z"/>
        </w:trPr>
        <w:tc>
          <w:tcPr>
            <w:tcW w:w="3827" w:type="dxa"/>
            <w:shd w:val="clear" w:color="auto" w:fill="F2EE98"/>
            <w:vAlign w:val="center"/>
          </w:tcPr>
          <w:p w14:paraId="26C358D8" w14:textId="77777777" w:rsidR="005D5AD6" w:rsidRPr="001B1AF9" w:rsidRDefault="005D5AD6" w:rsidP="00C70CAF">
            <w:pPr>
              <w:pStyle w:val="ListParagraph"/>
              <w:ind w:left="450"/>
              <w:jc w:val="center"/>
              <w:rPr>
                <w:ins w:id="1985" w:author="Rafi Aziizi" w:date="2021-11-12T14:55:00Z"/>
                <w:b/>
                <w:bCs/>
              </w:rPr>
            </w:pPr>
            <w:ins w:id="1986"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C70CAF">
            <w:pPr>
              <w:pStyle w:val="ListParagraph"/>
              <w:spacing w:after="160"/>
              <w:ind w:left="468"/>
              <w:jc w:val="center"/>
              <w:rPr>
                <w:ins w:id="1987" w:author="Rafi Aziizi" w:date="2021-11-12T14:55:00Z"/>
                <w:b/>
                <w:bCs/>
              </w:rPr>
            </w:pPr>
            <w:ins w:id="1988" w:author="Rafi Aziizi" w:date="2021-11-12T14:55:00Z">
              <w:r w:rsidRPr="001B1AF9">
                <w:rPr>
                  <w:b/>
                  <w:bCs/>
                </w:rPr>
                <w:t>Reaksi Sistem</w:t>
              </w:r>
            </w:ins>
          </w:p>
        </w:tc>
      </w:tr>
      <w:tr w:rsidR="005D5AD6" w14:paraId="70938B4C" w14:textId="77777777" w:rsidTr="00C70CAF">
        <w:trPr>
          <w:jc w:val="center"/>
          <w:ins w:id="1989" w:author="Rafi Aziizi" w:date="2021-11-12T14:55:00Z"/>
        </w:trPr>
        <w:tc>
          <w:tcPr>
            <w:tcW w:w="3827" w:type="dxa"/>
            <w:vAlign w:val="center"/>
          </w:tcPr>
          <w:p w14:paraId="7064E543" w14:textId="0280EC7B" w:rsidR="005D5AD6" w:rsidRDefault="005D5AD6" w:rsidP="00C70CAF">
            <w:pPr>
              <w:ind w:left="360"/>
              <w:rPr>
                <w:ins w:id="1990" w:author="Rafi Aziizi" w:date="2021-11-12T14:55:00Z"/>
              </w:rPr>
            </w:pPr>
            <w:ins w:id="1991" w:author="Rafi Aziizi" w:date="2021-11-12T14:55:00Z">
              <w:r>
                <w:t xml:space="preserve">3a. Tidak memasukan secara benar data </w:t>
              </w:r>
            </w:ins>
            <w:ins w:id="1992" w:author="Rafi Aziizi" w:date="2021-11-12T15:01:00Z">
              <w:r>
                <w:t>kelas</w:t>
              </w:r>
            </w:ins>
            <w:ins w:id="1993" w:author="Rafi Aziizi" w:date="2021-11-12T14:55:00Z">
              <w:r>
                <w:t xml:space="preserve"> yang akan dihapus</w:t>
              </w:r>
            </w:ins>
          </w:p>
        </w:tc>
        <w:tc>
          <w:tcPr>
            <w:tcW w:w="3964" w:type="dxa"/>
            <w:vAlign w:val="center"/>
          </w:tcPr>
          <w:p w14:paraId="69BC1C38" w14:textId="77777777" w:rsidR="005D5AD6" w:rsidRDefault="005D5AD6" w:rsidP="00C70CAF">
            <w:pPr>
              <w:pStyle w:val="ListParagraph"/>
              <w:spacing w:after="160"/>
              <w:ind w:left="468"/>
              <w:rPr>
                <w:ins w:id="1994" w:author="Rafi Aziizi" w:date="2021-11-12T14:55:00Z"/>
              </w:rPr>
            </w:pPr>
          </w:p>
        </w:tc>
      </w:tr>
      <w:tr w:rsidR="005D5AD6" w14:paraId="1E828025" w14:textId="77777777" w:rsidTr="00C70CAF">
        <w:trPr>
          <w:jc w:val="center"/>
          <w:ins w:id="1995" w:author="Rafi Aziizi" w:date="2021-11-12T14:55:00Z"/>
        </w:trPr>
        <w:tc>
          <w:tcPr>
            <w:tcW w:w="3827" w:type="dxa"/>
            <w:vAlign w:val="center"/>
          </w:tcPr>
          <w:p w14:paraId="6753E595" w14:textId="77777777" w:rsidR="005D5AD6" w:rsidRDefault="005D5AD6" w:rsidP="00C70CAF">
            <w:pPr>
              <w:pStyle w:val="ListParagraph"/>
              <w:ind w:left="450"/>
              <w:rPr>
                <w:ins w:id="1996" w:author="Rafi Aziizi" w:date="2021-11-12T14:55:00Z"/>
              </w:rPr>
            </w:pPr>
          </w:p>
        </w:tc>
        <w:tc>
          <w:tcPr>
            <w:tcW w:w="3964" w:type="dxa"/>
            <w:vAlign w:val="center"/>
          </w:tcPr>
          <w:p w14:paraId="189B7274" w14:textId="0C469F83" w:rsidR="005D5AD6" w:rsidRDefault="005D5AD6" w:rsidP="00C70CAF">
            <w:pPr>
              <w:spacing w:after="160"/>
              <w:ind w:left="360"/>
              <w:rPr>
                <w:ins w:id="1997" w:author="Rafi Aziizi" w:date="2021-11-12T14:55:00Z"/>
              </w:rPr>
            </w:pPr>
            <w:ins w:id="1998" w:author="Rafi Aziizi" w:date="2021-11-12T14:55:00Z">
              <w:r>
                <w:t xml:space="preserve">3b. Menampilkan pemberitahuan melalui notifikasi bahwa data </w:t>
              </w:r>
            </w:ins>
            <w:ins w:id="1999" w:author="Rafi Aziizi" w:date="2021-11-12T15:01:00Z">
              <w:r>
                <w:t xml:space="preserve">kelas </w:t>
              </w:r>
            </w:ins>
            <w:ins w:id="2000" w:author="Rafi Aziizi" w:date="2021-11-12T14:55:00Z">
              <w:r>
                <w:t>tidak memenuhi persyaratan dan gagal dihapuskan</w:t>
              </w:r>
            </w:ins>
          </w:p>
        </w:tc>
      </w:tr>
    </w:tbl>
    <w:p w14:paraId="0F7AC12B" w14:textId="77777777" w:rsidR="005D5AD6" w:rsidRDefault="005D5AD6" w:rsidP="005D5AD6">
      <w:pPr>
        <w:ind w:left="66"/>
        <w:rPr>
          <w:ins w:id="2001" w:author="Rafi Aziizi" w:date="2021-11-12T14:55:00Z"/>
        </w:rPr>
      </w:pPr>
    </w:p>
    <w:p w14:paraId="73514B29" w14:textId="5CDF0ED4" w:rsidR="005D5AD6" w:rsidRDefault="005D5AD6" w:rsidP="005D5AD6">
      <w:pPr>
        <w:ind w:left="66"/>
        <w:rPr>
          <w:ins w:id="2002" w:author="Rafi Aziizi" w:date="2021-11-12T14:55:00Z"/>
        </w:rPr>
      </w:pPr>
      <w:ins w:id="2003" w:author="Rafi Aziizi" w:date="2021-11-12T14:55:00Z">
        <w:r>
          <w:t xml:space="preserve">c. Skenario Edit </w:t>
        </w:r>
      </w:ins>
      <w:ins w:id="2004" w:author="Rafi Aziizi" w:date="2021-11-12T15:02:00Z">
        <w:r>
          <w:t>Kelas</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C70CAF">
        <w:trPr>
          <w:jc w:val="center"/>
          <w:ins w:id="2005" w:author="Rafi Aziizi" w:date="2021-11-12T14:55:00Z"/>
        </w:trPr>
        <w:tc>
          <w:tcPr>
            <w:tcW w:w="3827" w:type="dxa"/>
            <w:shd w:val="clear" w:color="auto" w:fill="F2EE98"/>
            <w:vAlign w:val="center"/>
          </w:tcPr>
          <w:p w14:paraId="10BD5B1C" w14:textId="77777777" w:rsidR="005D5AD6" w:rsidRPr="0044182F" w:rsidRDefault="005D5AD6" w:rsidP="00C70CAF">
            <w:pPr>
              <w:rPr>
                <w:ins w:id="2006" w:author="Rafi Aziizi" w:date="2021-11-12T14:55:00Z"/>
                <w:b/>
              </w:rPr>
            </w:pPr>
            <w:ins w:id="2007"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C70CAF">
            <w:pPr>
              <w:rPr>
                <w:ins w:id="2008" w:author="Rafi Aziizi" w:date="2021-11-12T14:55:00Z"/>
              </w:rPr>
            </w:pPr>
            <w:ins w:id="2009" w:author="Rafi Aziizi" w:date="2021-11-12T14:55:00Z">
              <w:r>
                <w:t xml:space="preserve">Edit </w:t>
              </w:r>
            </w:ins>
            <w:ins w:id="2010" w:author="Rafi Aziizi" w:date="2021-11-12T15:01:00Z">
              <w:r>
                <w:t>Kelas</w:t>
              </w:r>
            </w:ins>
          </w:p>
        </w:tc>
      </w:tr>
      <w:tr w:rsidR="005D5AD6" w:rsidRPr="002F6C1D" w14:paraId="6AE376BE" w14:textId="77777777" w:rsidTr="00C70CAF">
        <w:trPr>
          <w:jc w:val="center"/>
          <w:ins w:id="2011" w:author="Rafi Aziizi" w:date="2021-11-12T14:55:00Z"/>
        </w:trPr>
        <w:tc>
          <w:tcPr>
            <w:tcW w:w="3827" w:type="dxa"/>
            <w:vAlign w:val="center"/>
          </w:tcPr>
          <w:p w14:paraId="2F2F89A6" w14:textId="77777777" w:rsidR="005D5AD6" w:rsidRPr="0044182F" w:rsidRDefault="005D5AD6" w:rsidP="00C70CAF">
            <w:pPr>
              <w:rPr>
                <w:ins w:id="2012" w:author="Rafi Aziizi" w:date="2021-11-12T14:55:00Z"/>
                <w:b/>
              </w:rPr>
            </w:pPr>
            <w:ins w:id="2013" w:author="Rafi Aziizi" w:date="2021-11-12T14:55:00Z">
              <w:r w:rsidRPr="0044182F">
                <w:rPr>
                  <w:b/>
                </w:rPr>
                <w:t>ID</w:t>
              </w:r>
            </w:ins>
          </w:p>
        </w:tc>
        <w:tc>
          <w:tcPr>
            <w:tcW w:w="3964" w:type="dxa"/>
            <w:vAlign w:val="center"/>
          </w:tcPr>
          <w:p w14:paraId="4DC07208" w14:textId="5842421C" w:rsidR="005D5AD6" w:rsidRPr="002F6C1D" w:rsidRDefault="005D5AD6" w:rsidP="00C70CAF">
            <w:pPr>
              <w:rPr>
                <w:ins w:id="2014" w:author="Rafi Aziizi" w:date="2021-11-12T14:55:00Z"/>
              </w:rPr>
            </w:pPr>
            <w:ins w:id="2015" w:author="Rafi Aziizi" w:date="2021-11-12T14:55:00Z">
              <w:r>
                <w:t>RC1</w:t>
              </w:r>
            </w:ins>
            <w:ins w:id="2016" w:author="Rafi Aziizi" w:date="2021-11-12T15:02:00Z">
              <w:r>
                <w:t>5</w:t>
              </w:r>
            </w:ins>
          </w:p>
        </w:tc>
      </w:tr>
      <w:tr w:rsidR="005D5AD6" w:rsidRPr="000C722D" w14:paraId="74D68512" w14:textId="77777777" w:rsidTr="00C70CAF">
        <w:trPr>
          <w:jc w:val="center"/>
          <w:ins w:id="2017" w:author="Rafi Aziizi" w:date="2021-11-12T14:55:00Z"/>
        </w:trPr>
        <w:tc>
          <w:tcPr>
            <w:tcW w:w="3827" w:type="dxa"/>
            <w:vAlign w:val="center"/>
          </w:tcPr>
          <w:p w14:paraId="334F4F0F" w14:textId="77777777" w:rsidR="005D5AD6" w:rsidRPr="0044182F" w:rsidRDefault="005D5AD6" w:rsidP="00C70CAF">
            <w:pPr>
              <w:rPr>
                <w:ins w:id="2018" w:author="Rafi Aziizi" w:date="2021-11-12T14:55:00Z"/>
                <w:b/>
              </w:rPr>
            </w:pPr>
            <w:ins w:id="2019" w:author="Rafi Aziizi" w:date="2021-11-12T14:55:00Z">
              <w:r w:rsidRPr="0044182F">
                <w:rPr>
                  <w:b/>
                </w:rPr>
                <w:t>Description</w:t>
              </w:r>
            </w:ins>
          </w:p>
        </w:tc>
        <w:tc>
          <w:tcPr>
            <w:tcW w:w="3964" w:type="dxa"/>
          </w:tcPr>
          <w:p w14:paraId="0498CBFE" w14:textId="6570C93A" w:rsidR="005D5AD6" w:rsidRPr="000C722D" w:rsidRDefault="005D5AD6" w:rsidP="00C70CAF">
            <w:pPr>
              <w:rPr>
                <w:ins w:id="2020" w:author="Rafi Aziizi" w:date="2021-11-12T14:55:00Z"/>
              </w:rPr>
            </w:pPr>
            <w:ins w:id="2021" w:author="Rafi Aziizi" w:date="2021-11-12T14:55:00Z">
              <w:r>
                <w:t xml:space="preserve">Use case ini merupakan use case generalisasi dari kelola </w:t>
              </w:r>
            </w:ins>
            <w:ins w:id="2022" w:author="Rafi Aziizi" w:date="2021-11-12T15:02:00Z">
              <w:r>
                <w:t>kelas</w:t>
              </w:r>
            </w:ins>
            <w:ins w:id="2023" w:author="Rafi Aziizi" w:date="2021-11-12T14:55:00Z">
              <w:r>
                <w:t xml:space="preserve"> untuk memperbaharui data </w:t>
              </w:r>
            </w:ins>
            <w:ins w:id="2024" w:author="Rafi Aziizi" w:date="2021-11-12T15:02:00Z">
              <w:r>
                <w:t>kelas</w:t>
              </w:r>
            </w:ins>
            <w:ins w:id="2025" w:author="Rafi Aziizi" w:date="2021-11-12T14:55:00Z">
              <w:r>
                <w:t>.</w:t>
              </w:r>
            </w:ins>
          </w:p>
        </w:tc>
      </w:tr>
      <w:tr w:rsidR="005D5AD6" w:rsidRPr="002F6C1D" w14:paraId="5F045F81" w14:textId="77777777" w:rsidTr="00C70CAF">
        <w:trPr>
          <w:jc w:val="center"/>
          <w:ins w:id="2026" w:author="Rafi Aziizi" w:date="2021-11-12T14:55:00Z"/>
        </w:trPr>
        <w:tc>
          <w:tcPr>
            <w:tcW w:w="3827" w:type="dxa"/>
            <w:vAlign w:val="center"/>
          </w:tcPr>
          <w:p w14:paraId="64BBED69" w14:textId="77777777" w:rsidR="005D5AD6" w:rsidRPr="0044182F" w:rsidRDefault="005D5AD6" w:rsidP="00C70CAF">
            <w:pPr>
              <w:rPr>
                <w:ins w:id="2027" w:author="Rafi Aziizi" w:date="2021-11-12T14:55:00Z"/>
                <w:b/>
              </w:rPr>
            </w:pPr>
            <w:ins w:id="2028" w:author="Rafi Aziizi" w:date="2021-11-12T14:55:00Z">
              <w:r w:rsidRPr="0044182F">
                <w:rPr>
                  <w:b/>
                </w:rPr>
                <w:t>Actors</w:t>
              </w:r>
            </w:ins>
          </w:p>
        </w:tc>
        <w:tc>
          <w:tcPr>
            <w:tcW w:w="3964" w:type="dxa"/>
            <w:vAlign w:val="center"/>
          </w:tcPr>
          <w:p w14:paraId="188FC850" w14:textId="77777777" w:rsidR="005D5AD6" w:rsidRPr="002F6C1D" w:rsidRDefault="005D5AD6" w:rsidP="00C70CAF">
            <w:pPr>
              <w:rPr>
                <w:ins w:id="2029" w:author="Rafi Aziizi" w:date="2021-11-12T14:55:00Z"/>
              </w:rPr>
            </w:pPr>
            <w:ins w:id="2030" w:author="Rafi Aziizi" w:date="2021-11-12T14:55:00Z">
              <w:r>
                <w:t>Bag.IT, Guru BK.</w:t>
              </w:r>
            </w:ins>
          </w:p>
        </w:tc>
      </w:tr>
      <w:tr w:rsidR="005D5AD6" w:rsidRPr="0044182F" w14:paraId="3AE5E927" w14:textId="77777777" w:rsidTr="00C70CAF">
        <w:trPr>
          <w:jc w:val="center"/>
          <w:ins w:id="2031" w:author="Rafi Aziizi" w:date="2021-11-12T14:55:00Z"/>
        </w:trPr>
        <w:tc>
          <w:tcPr>
            <w:tcW w:w="3827" w:type="dxa"/>
            <w:vAlign w:val="center"/>
          </w:tcPr>
          <w:p w14:paraId="45D0CBC7" w14:textId="77777777" w:rsidR="005D5AD6" w:rsidRPr="0044182F" w:rsidRDefault="005D5AD6" w:rsidP="00C70CAF">
            <w:pPr>
              <w:rPr>
                <w:ins w:id="2032" w:author="Rafi Aziizi" w:date="2021-11-12T14:55:00Z"/>
                <w:b/>
              </w:rPr>
            </w:pPr>
            <w:ins w:id="2033" w:author="Rafi Aziizi" w:date="2021-11-12T14:55:00Z">
              <w:r w:rsidRPr="0044182F">
                <w:rPr>
                  <w:b/>
                </w:rPr>
                <w:t>Frequency of Use</w:t>
              </w:r>
            </w:ins>
          </w:p>
        </w:tc>
        <w:tc>
          <w:tcPr>
            <w:tcW w:w="3964" w:type="dxa"/>
            <w:vAlign w:val="center"/>
          </w:tcPr>
          <w:p w14:paraId="76266B0E" w14:textId="77777777" w:rsidR="005D5AD6" w:rsidRPr="007B7AB3" w:rsidRDefault="005D5AD6" w:rsidP="00C70CAF">
            <w:pPr>
              <w:rPr>
                <w:ins w:id="2034" w:author="Rafi Aziizi" w:date="2021-11-12T14:55:00Z"/>
                <w:i/>
                <w:iCs/>
              </w:rPr>
            </w:pPr>
            <w:ins w:id="2035" w:author="Rafi Aziizi" w:date="2021-11-12T14:55:00Z">
              <w:r>
                <w:rPr>
                  <w:i/>
                  <w:iCs/>
                </w:rPr>
                <w:t>Conditional</w:t>
              </w:r>
            </w:ins>
          </w:p>
        </w:tc>
      </w:tr>
      <w:tr w:rsidR="005D5AD6" w:rsidRPr="0044182F" w14:paraId="17B205FB" w14:textId="77777777" w:rsidTr="00C70CAF">
        <w:trPr>
          <w:jc w:val="center"/>
          <w:ins w:id="2036" w:author="Rafi Aziizi" w:date="2021-11-12T14:55:00Z"/>
        </w:trPr>
        <w:tc>
          <w:tcPr>
            <w:tcW w:w="3827" w:type="dxa"/>
            <w:vAlign w:val="center"/>
          </w:tcPr>
          <w:p w14:paraId="212E5AC1" w14:textId="77777777" w:rsidR="005D5AD6" w:rsidRPr="0044182F" w:rsidRDefault="005D5AD6" w:rsidP="00C70CAF">
            <w:pPr>
              <w:rPr>
                <w:ins w:id="2037" w:author="Rafi Aziizi" w:date="2021-11-12T14:55:00Z"/>
                <w:b/>
              </w:rPr>
            </w:pPr>
            <w:ins w:id="2038" w:author="Rafi Aziizi" w:date="2021-11-12T14:55:00Z">
              <w:r w:rsidRPr="0044182F">
                <w:rPr>
                  <w:b/>
                </w:rPr>
                <w:t>Triggers</w:t>
              </w:r>
            </w:ins>
          </w:p>
        </w:tc>
        <w:tc>
          <w:tcPr>
            <w:tcW w:w="3964" w:type="dxa"/>
            <w:vAlign w:val="center"/>
          </w:tcPr>
          <w:p w14:paraId="0A5C72F0" w14:textId="77777777" w:rsidR="005D5AD6" w:rsidRPr="0044182F" w:rsidRDefault="005D5AD6" w:rsidP="00C70CAF">
            <w:pPr>
              <w:rPr>
                <w:ins w:id="2039" w:author="Rafi Aziizi" w:date="2021-11-12T14:55:00Z"/>
              </w:rPr>
            </w:pPr>
            <w:ins w:id="2040" w:author="Rafi Aziizi" w:date="2021-11-12T14:55:00Z">
              <w:r>
                <w:t>-</w:t>
              </w:r>
            </w:ins>
          </w:p>
        </w:tc>
      </w:tr>
      <w:tr w:rsidR="005D5AD6" w:rsidRPr="0081005E" w14:paraId="667D0B2D" w14:textId="77777777" w:rsidTr="00C70CAF">
        <w:trPr>
          <w:jc w:val="center"/>
          <w:ins w:id="2041" w:author="Rafi Aziizi" w:date="2021-11-12T14:55:00Z"/>
        </w:trPr>
        <w:tc>
          <w:tcPr>
            <w:tcW w:w="3827" w:type="dxa"/>
            <w:vAlign w:val="center"/>
          </w:tcPr>
          <w:p w14:paraId="239C28C8" w14:textId="77777777" w:rsidR="005D5AD6" w:rsidRPr="0044182F" w:rsidRDefault="005D5AD6" w:rsidP="00C70CAF">
            <w:pPr>
              <w:rPr>
                <w:ins w:id="2042" w:author="Rafi Aziizi" w:date="2021-11-12T14:55:00Z"/>
                <w:b/>
              </w:rPr>
            </w:pPr>
            <w:ins w:id="2043" w:author="Rafi Aziizi" w:date="2021-11-12T14:55:00Z">
              <w:r w:rsidRPr="0044182F">
                <w:rPr>
                  <w:b/>
                </w:rPr>
                <w:t>Pre-Conditions</w:t>
              </w:r>
            </w:ins>
          </w:p>
        </w:tc>
        <w:tc>
          <w:tcPr>
            <w:tcW w:w="3964" w:type="dxa"/>
            <w:vAlign w:val="center"/>
          </w:tcPr>
          <w:p w14:paraId="38D535C8" w14:textId="0AA8B3D8" w:rsidR="005D5AD6" w:rsidRPr="0081005E" w:rsidRDefault="005D5AD6" w:rsidP="00C70CAF">
            <w:pPr>
              <w:rPr>
                <w:ins w:id="2044" w:author="Rafi Aziizi" w:date="2021-11-12T14:55:00Z"/>
                <w:i/>
                <w:iCs/>
              </w:rPr>
            </w:pPr>
            <w:ins w:id="2045" w:author="Rafi Aziizi" w:date="2021-11-12T14:55:00Z">
              <w:r>
                <w:t xml:space="preserve">Data </w:t>
              </w:r>
            </w:ins>
            <w:ins w:id="2046" w:author="Rafi Aziizi" w:date="2021-11-12T15:02:00Z">
              <w:r>
                <w:t xml:space="preserve">kelas </w:t>
              </w:r>
            </w:ins>
            <w:ins w:id="2047" w:author="Rafi Aziizi" w:date="2021-11-12T14:55:00Z">
              <w:r>
                <w:t>belum diperbaharui</w:t>
              </w:r>
            </w:ins>
          </w:p>
        </w:tc>
      </w:tr>
      <w:tr w:rsidR="005D5AD6" w:rsidRPr="0048762E" w14:paraId="25700E93" w14:textId="77777777" w:rsidTr="00C70CAF">
        <w:trPr>
          <w:jc w:val="center"/>
          <w:ins w:id="2048" w:author="Rafi Aziizi" w:date="2021-11-12T14:55:00Z"/>
        </w:trPr>
        <w:tc>
          <w:tcPr>
            <w:tcW w:w="3827" w:type="dxa"/>
            <w:vAlign w:val="center"/>
          </w:tcPr>
          <w:p w14:paraId="6622AF29" w14:textId="77777777" w:rsidR="005D5AD6" w:rsidRPr="0044182F" w:rsidRDefault="005D5AD6" w:rsidP="00C70CAF">
            <w:pPr>
              <w:rPr>
                <w:ins w:id="2049" w:author="Rafi Aziizi" w:date="2021-11-12T14:55:00Z"/>
                <w:b/>
              </w:rPr>
            </w:pPr>
            <w:ins w:id="2050" w:author="Rafi Aziizi" w:date="2021-11-12T14:55:00Z">
              <w:r w:rsidRPr="0044182F">
                <w:rPr>
                  <w:b/>
                </w:rPr>
                <w:t>Post-Conditions</w:t>
              </w:r>
            </w:ins>
          </w:p>
        </w:tc>
        <w:tc>
          <w:tcPr>
            <w:tcW w:w="3964" w:type="dxa"/>
            <w:vAlign w:val="center"/>
          </w:tcPr>
          <w:p w14:paraId="5BA6B4B9" w14:textId="20BDA417" w:rsidR="005D5AD6" w:rsidRPr="0048762E" w:rsidRDefault="005D5AD6" w:rsidP="00C70CAF">
            <w:pPr>
              <w:rPr>
                <w:ins w:id="2051" w:author="Rafi Aziizi" w:date="2021-11-12T14:55:00Z"/>
              </w:rPr>
            </w:pPr>
            <w:ins w:id="2052" w:author="Rafi Aziizi" w:date="2021-11-12T14:55:00Z">
              <w:r>
                <w:t xml:space="preserve">Perubahan data identitas </w:t>
              </w:r>
            </w:ins>
            <w:ins w:id="2053" w:author="Rafi Aziizi" w:date="2021-11-12T15:02:00Z">
              <w:r>
                <w:t>kelas</w:t>
              </w:r>
            </w:ins>
          </w:p>
        </w:tc>
      </w:tr>
      <w:tr w:rsidR="005D5AD6" w:rsidRPr="0044182F" w14:paraId="347342F7" w14:textId="77777777" w:rsidTr="00C70CAF">
        <w:trPr>
          <w:jc w:val="center"/>
          <w:ins w:id="2054" w:author="Rafi Aziizi" w:date="2021-11-12T14:55:00Z"/>
        </w:trPr>
        <w:tc>
          <w:tcPr>
            <w:tcW w:w="7791" w:type="dxa"/>
            <w:gridSpan w:val="2"/>
            <w:shd w:val="clear" w:color="auto" w:fill="F2EE98"/>
            <w:vAlign w:val="center"/>
          </w:tcPr>
          <w:p w14:paraId="56EBF06C" w14:textId="77777777" w:rsidR="005D5AD6" w:rsidRPr="0044182F" w:rsidRDefault="005D5AD6" w:rsidP="00C70CAF">
            <w:pPr>
              <w:jc w:val="center"/>
              <w:rPr>
                <w:ins w:id="2055" w:author="Rafi Aziizi" w:date="2021-11-12T14:55:00Z"/>
                <w:b/>
              </w:rPr>
            </w:pPr>
            <w:ins w:id="2056" w:author="Rafi Aziizi" w:date="2021-11-12T14:55:00Z">
              <w:r w:rsidRPr="0044182F">
                <w:rPr>
                  <w:b/>
                </w:rPr>
                <w:t>Main Course</w:t>
              </w:r>
            </w:ins>
          </w:p>
        </w:tc>
      </w:tr>
      <w:tr w:rsidR="005D5AD6" w:rsidRPr="0044182F" w14:paraId="03068BBE" w14:textId="77777777" w:rsidTr="00C70CAF">
        <w:trPr>
          <w:jc w:val="center"/>
          <w:ins w:id="2057" w:author="Rafi Aziizi" w:date="2021-11-12T14:55:00Z"/>
        </w:trPr>
        <w:tc>
          <w:tcPr>
            <w:tcW w:w="3827" w:type="dxa"/>
            <w:shd w:val="clear" w:color="auto" w:fill="F2EE98"/>
            <w:vAlign w:val="center"/>
          </w:tcPr>
          <w:p w14:paraId="44DCCE81" w14:textId="77777777" w:rsidR="005D5AD6" w:rsidRPr="0044182F" w:rsidRDefault="005D5AD6" w:rsidP="00C70CAF">
            <w:pPr>
              <w:jc w:val="center"/>
              <w:rPr>
                <w:ins w:id="2058" w:author="Rafi Aziizi" w:date="2021-11-12T14:55:00Z"/>
                <w:b/>
              </w:rPr>
            </w:pPr>
            <w:ins w:id="2059"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C70CAF">
            <w:pPr>
              <w:jc w:val="center"/>
              <w:rPr>
                <w:ins w:id="2060" w:author="Rafi Aziizi" w:date="2021-11-12T14:55:00Z"/>
                <w:b/>
              </w:rPr>
            </w:pPr>
            <w:ins w:id="2061" w:author="Rafi Aziizi" w:date="2021-11-12T14:55:00Z">
              <w:r w:rsidRPr="0044182F">
                <w:rPr>
                  <w:b/>
                </w:rPr>
                <w:t>Reaksi Sistem</w:t>
              </w:r>
            </w:ins>
          </w:p>
        </w:tc>
      </w:tr>
      <w:tr w:rsidR="005D5AD6" w:rsidRPr="0044182F" w14:paraId="2B05367E" w14:textId="77777777" w:rsidTr="00C70CAF">
        <w:trPr>
          <w:jc w:val="center"/>
          <w:ins w:id="2062" w:author="Rafi Aziizi" w:date="2021-11-12T14:55:00Z"/>
        </w:trPr>
        <w:tc>
          <w:tcPr>
            <w:tcW w:w="3827" w:type="dxa"/>
            <w:vAlign w:val="center"/>
          </w:tcPr>
          <w:p w14:paraId="2D2B98EB" w14:textId="4860B6E0" w:rsidR="005D5AD6" w:rsidRPr="0044182F" w:rsidRDefault="005D5AD6" w:rsidP="00C70CAF">
            <w:pPr>
              <w:numPr>
                <w:ilvl w:val="0"/>
                <w:numId w:val="83"/>
              </w:numPr>
              <w:spacing w:after="160"/>
              <w:rPr>
                <w:ins w:id="2063" w:author="Rafi Aziizi" w:date="2021-11-12T14:55:00Z"/>
              </w:rPr>
            </w:pPr>
            <w:ins w:id="2064" w:author="Rafi Aziizi" w:date="2021-11-12T14:55:00Z">
              <w:r>
                <w:t xml:space="preserve">Memasuki menu “Data </w:t>
              </w:r>
            </w:ins>
            <w:ins w:id="2065" w:author="Rafi Aziizi" w:date="2021-11-12T15:02:00Z">
              <w:r>
                <w:t>Kelas</w:t>
              </w:r>
            </w:ins>
            <w:ins w:id="2066" w:author="Rafi Aziizi" w:date="2021-11-12T14:55:00Z">
              <w:r>
                <w:t>”</w:t>
              </w:r>
            </w:ins>
          </w:p>
        </w:tc>
        <w:tc>
          <w:tcPr>
            <w:tcW w:w="3964" w:type="dxa"/>
            <w:vAlign w:val="center"/>
          </w:tcPr>
          <w:p w14:paraId="7C963F3E" w14:textId="77777777" w:rsidR="005D5AD6" w:rsidRPr="0044182F" w:rsidRDefault="005D5AD6" w:rsidP="00C70CAF">
            <w:pPr>
              <w:ind w:left="511"/>
              <w:rPr>
                <w:ins w:id="2067" w:author="Rafi Aziizi" w:date="2021-11-12T14:55:00Z"/>
              </w:rPr>
            </w:pPr>
          </w:p>
        </w:tc>
      </w:tr>
      <w:tr w:rsidR="005D5AD6" w:rsidRPr="0044182F" w14:paraId="232F17F6" w14:textId="77777777" w:rsidTr="00C70CAF">
        <w:trPr>
          <w:jc w:val="center"/>
          <w:ins w:id="2068" w:author="Rafi Aziizi" w:date="2021-11-12T14:55:00Z"/>
        </w:trPr>
        <w:tc>
          <w:tcPr>
            <w:tcW w:w="3827" w:type="dxa"/>
            <w:vAlign w:val="center"/>
          </w:tcPr>
          <w:p w14:paraId="02085B1D" w14:textId="77777777" w:rsidR="005D5AD6" w:rsidRPr="0044182F" w:rsidRDefault="005D5AD6" w:rsidP="00C70CAF">
            <w:pPr>
              <w:ind w:left="510"/>
              <w:rPr>
                <w:ins w:id="2069" w:author="Rafi Aziizi" w:date="2021-11-12T14:55:00Z"/>
              </w:rPr>
            </w:pPr>
          </w:p>
        </w:tc>
        <w:tc>
          <w:tcPr>
            <w:tcW w:w="3964" w:type="dxa"/>
            <w:vAlign w:val="center"/>
          </w:tcPr>
          <w:p w14:paraId="159C2B20" w14:textId="6C6A450B" w:rsidR="005D5AD6" w:rsidRPr="0044182F" w:rsidRDefault="005D5AD6" w:rsidP="00C70CAF">
            <w:pPr>
              <w:numPr>
                <w:ilvl w:val="0"/>
                <w:numId w:val="83"/>
              </w:numPr>
              <w:spacing w:after="160"/>
              <w:ind w:left="511"/>
              <w:rPr>
                <w:ins w:id="2070" w:author="Rafi Aziizi" w:date="2021-11-12T14:55:00Z"/>
              </w:rPr>
            </w:pPr>
            <w:ins w:id="2071" w:author="Rafi Aziizi" w:date="2021-11-12T14:55:00Z">
              <w:r>
                <w:t xml:space="preserve">Menampilkan seluruh data </w:t>
              </w:r>
            </w:ins>
            <w:ins w:id="2072" w:author="Rafi Aziizi" w:date="2021-11-12T15:02:00Z">
              <w:r>
                <w:t>kelas</w:t>
              </w:r>
            </w:ins>
          </w:p>
        </w:tc>
      </w:tr>
      <w:tr w:rsidR="005D5AD6" w:rsidRPr="0044182F" w14:paraId="0D0A6DEB" w14:textId="77777777" w:rsidTr="00C70CAF">
        <w:trPr>
          <w:jc w:val="center"/>
          <w:ins w:id="2073" w:author="Rafi Aziizi" w:date="2021-11-12T14:55:00Z"/>
        </w:trPr>
        <w:tc>
          <w:tcPr>
            <w:tcW w:w="3827" w:type="dxa"/>
            <w:vAlign w:val="center"/>
          </w:tcPr>
          <w:p w14:paraId="60B6FEB9" w14:textId="4D7DD701" w:rsidR="005D5AD6" w:rsidRPr="0044182F" w:rsidRDefault="005D5AD6" w:rsidP="00C70CAF">
            <w:pPr>
              <w:pStyle w:val="ListParagraph"/>
              <w:numPr>
                <w:ilvl w:val="0"/>
                <w:numId w:val="83"/>
              </w:numPr>
              <w:rPr>
                <w:ins w:id="2074" w:author="Rafi Aziizi" w:date="2021-11-12T14:55:00Z"/>
              </w:rPr>
            </w:pPr>
            <w:ins w:id="2075" w:author="Rafi Aziizi" w:date="2021-11-12T14:55:00Z">
              <w:r>
                <w:t xml:space="preserve">Menekan tombol “Profile </w:t>
              </w:r>
            </w:ins>
            <w:ins w:id="2076" w:author="Rafi Aziizi" w:date="2021-11-12T15:02:00Z">
              <w:r>
                <w:t>Kelas</w:t>
              </w:r>
            </w:ins>
            <w:ins w:id="2077" w:author="Rafi Aziizi" w:date="2021-11-12T14:55:00Z">
              <w:r>
                <w:t>”</w:t>
              </w:r>
            </w:ins>
          </w:p>
        </w:tc>
        <w:tc>
          <w:tcPr>
            <w:tcW w:w="3964" w:type="dxa"/>
            <w:vAlign w:val="center"/>
          </w:tcPr>
          <w:p w14:paraId="6756EE8C" w14:textId="77777777" w:rsidR="005D5AD6" w:rsidRDefault="005D5AD6" w:rsidP="00C70CAF">
            <w:pPr>
              <w:spacing w:after="160"/>
              <w:ind w:left="511"/>
              <w:rPr>
                <w:ins w:id="2078" w:author="Rafi Aziizi" w:date="2021-11-12T14:55:00Z"/>
              </w:rPr>
            </w:pPr>
          </w:p>
        </w:tc>
      </w:tr>
      <w:tr w:rsidR="005D5AD6" w:rsidRPr="0044182F" w14:paraId="2560C866" w14:textId="77777777" w:rsidTr="00C70CAF">
        <w:trPr>
          <w:jc w:val="center"/>
          <w:ins w:id="2079" w:author="Rafi Aziizi" w:date="2021-11-12T14:55:00Z"/>
        </w:trPr>
        <w:tc>
          <w:tcPr>
            <w:tcW w:w="3827" w:type="dxa"/>
            <w:vAlign w:val="center"/>
          </w:tcPr>
          <w:p w14:paraId="642789EA" w14:textId="77777777" w:rsidR="005D5AD6" w:rsidRDefault="005D5AD6" w:rsidP="00C70CAF">
            <w:pPr>
              <w:pStyle w:val="ListParagraph"/>
              <w:rPr>
                <w:ins w:id="2080" w:author="Rafi Aziizi" w:date="2021-11-12T14:55:00Z"/>
              </w:rPr>
            </w:pPr>
          </w:p>
        </w:tc>
        <w:tc>
          <w:tcPr>
            <w:tcW w:w="3964" w:type="dxa"/>
            <w:vAlign w:val="center"/>
          </w:tcPr>
          <w:p w14:paraId="5BE2C307" w14:textId="63845CDF" w:rsidR="005D5AD6" w:rsidRDefault="005D5AD6" w:rsidP="00C70CAF">
            <w:pPr>
              <w:pStyle w:val="ListParagraph"/>
              <w:numPr>
                <w:ilvl w:val="0"/>
                <w:numId w:val="83"/>
              </w:numPr>
              <w:spacing w:after="160"/>
              <w:rPr>
                <w:ins w:id="2081" w:author="Rafi Aziizi" w:date="2021-11-12T14:55:00Z"/>
              </w:rPr>
            </w:pPr>
            <w:ins w:id="2082" w:author="Rafi Aziizi" w:date="2021-11-12T14:55:00Z">
              <w:r>
                <w:t xml:space="preserve">Menampilkan data identitas </w:t>
              </w:r>
            </w:ins>
            <w:ins w:id="2083" w:author="Rafi Aziizi" w:date="2021-11-12T15:02:00Z">
              <w:r>
                <w:t xml:space="preserve">kelas </w:t>
              </w:r>
            </w:ins>
            <w:ins w:id="2084" w:author="Rafi Aziizi" w:date="2021-11-12T14:55:00Z">
              <w:r>
                <w:t>secara keseluruhan</w:t>
              </w:r>
            </w:ins>
          </w:p>
        </w:tc>
      </w:tr>
      <w:tr w:rsidR="005D5AD6" w:rsidRPr="0044182F" w14:paraId="399D8C52" w14:textId="77777777" w:rsidTr="00C70CAF">
        <w:trPr>
          <w:jc w:val="center"/>
          <w:ins w:id="2085" w:author="Rafi Aziizi" w:date="2021-11-12T14:55:00Z"/>
        </w:trPr>
        <w:tc>
          <w:tcPr>
            <w:tcW w:w="3827" w:type="dxa"/>
            <w:vAlign w:val="center"/>
          </w:tcPr>
          <w:p w14:paraId="0CF4B744" w14:textId="72B13F46" w:rsidR="005D5AD6" w:rsidRDefault="005D5AD6" w:rsidP="00C70CAF">
            <w:pPr>
              <w:pStyle w:val="ListParagraph"/>
              <w:numPr>
                <w:ilvl w:val="0"/>
                <w:numId w:val="83"/>
              </w:numPr>
              <w:rPr>
                <w:ins w:id="2086" w:author="Rafi Aziizi" w:date="2021-11-12T14:55:00Z"/>
              </w:rPr>
            </w:pPr>
            <w:ins w:id="2087" w:author="Rafi Aziizi" w:date="2021-11-12T14:55:00Z">
              <w:r>
                <w:t xml:space="preserve">Melakukan perubahan data </w:t>
              </w:r>
            </w:ins>
            <w:ins w:id="2088" w:author="Rafi Aziizi" w:date="2021-11-12T15:02:00Z">
              <w:r>
                <w:t>kelas</w:t>
              </w:r>
            </w:ins>
          </w:p>
        </w:tc>
        <w:tc>
          <w:tcPr>
            <w:tcW w:w="3964" w:type="dxa"/>
            <w:vAlign w:val="center"/>
          </w:tcPr>
          <w:p w14:paraId="232766C0" w14:textId="77777777" w:rsidR="005D5AD6" w:rsidRDefault="005D5AD6" w:rsidP="00C70CAF">
            <w:pPr>
              <w:spacing w:after="160"/>
              <w:rPr>
                <w:ins w:id="2089" w:author="Rafi Aziizi" w:date="2021-11-12T14:55:00Z"/>
              </w:rPr>
            </w:pPr>
          </w:p>
        </w:tc>
      </w:tr>
      <w:tr w:rsidR="005D5AD6" w:rsidRPr="0044182F" w14:paraId="14F97D99" w14:textId="77777777" w:rsidTr="00C70CAF">
        <w:trPr>
          <w:jc w:val="center"/>
          <w:ins w:id="2090" w:author="Rafi Aziizi" w:date="2021-11-12T14:55:00Z"/>
        </w:trPr>
        <w:tc>
          <w:tcPr>
            <w:tcW w:w="3827" w:type="dxa"/>
            <w:vAlign w:val="center"/>
          </w:tcPr>
          <w:p w14:paraId="6C1D04F2" w14:textId="77777777" w:rsidR="005D5AD6" w:rsidRDefault="005D5AD6" w:rsidP="00C70CAF">
            <w:pPr>
              <w:rPr>
                <w:ins w:id="2091" w:author="Rafi Aziizi" w:date="2021-11-12T14:55:00Z"/>
              </w:rPr>
            </w:pPr>
          </w:p>
        </w:tc>
        <w:tc>
          <w:tcPr>
            <w:tcW w:w="3964" w:type="dxa"/>
            <w:vAlign w:val="center"/>
          </w:tcPr>
          <w:p w14:paraId="3053ABFB" w14:textId="43040F7D" w:rsidR="005D5AD6" w:rsidRDefault="005D5AD6" w:rsidP="00C70CAF">
            <w:pPr>
              <w:pStyle w:val="ListParagraph"/>
              <w:numPr>
                <w:ilvl w:val="0"/>
                <w:numId w:val="83"/>
              </w:numPr>
              <w:spacing w:after="160"/>
              <w:rPr>
                <w:ins w:id="2092" w:author="Rafi Aziizi" w:date="2021-11-12T14:55:00Z"/>
              </w:rPr>
            </w:pPr>
            <w:ins w:id="2093" w:author="Rafi Aziizi" w:date="2021-11-12T14:55:00Z">
              <w:r>
                <w:t xml:space="preserve">Menyimpan data </w:t>
              </w:r>
            </w:ins>
            <w:ins w:id="2094" w:author="Rafi Aziizi" w:date="2021-11-12T15:02:00Z">
              <w:r>
                <w:t xml:space="preserve">kelas </w:t>
              </w:r>
            </w:ins>
            <w:ins w:id="2095" w:author="Rafi Aziizi" w:date="2021-11-12T14:55:00Z">
              <w:r>
                <w:t xml:space="preserve">terbaru pada </w:t>
              </w:r>
              <w:r w:rsidRPr="00C70CAF">
                <w:rPr>
                  <w:i/>
                  <w:iCs/>
                </w:rPr>
                <w:t>database</w:t>
              </w:r>
            </w:ins>
          </w:p>
        </w:tc>
      </w:tr>
      <w:tr w:rsidR="005D5AD6" w:rsidRPr="001B1AF9" w14:paraId="305CED3B" w14:textId="77777777" w:rsidTr="00C70CAF">
        <w:trPr>
          <w:jc w:val="center"/>
          <w:ins w:id="2096" w:author="Rafi Aziizi" w:date="2021-11-12T14:55:00Z"/>
        </w:trPr>
        <w:tc>
          <w:tcPr>
            <w:tcW w:w="7791" w:type="dxa"/>
            <w:gridSpan w:val="2"/>
            <w:shd w:val="clear" w:color="auto" w:fill="F2EE98"/>
            <w:vAlign w:val="center"/>
          </w:tcPr>
          <w:p w14:paraId="42542003" w14:textId="77777777" w:rsidR="005D5AD6" w:rsidRPr="001B1AF9" w:rsidRDefault="005D5AD6" w:rsidP="00C70CAF">
            <w:pPr>
              <w:pStyle w:val="ListParagraph"/>
              <w:spacing w:after="160"/>
              <w:ind w:left="468"/>
              <w:jc w:val="center"/>
              <w:rPr>
                <w:ins w:id="2097" w:author="Rafi Aziizi" w:date="2021-11-12T14:55:00Z"/>
                <w:b/>
                <w:bCs/>
              </w:rPr>
            </w:pPr>
            <w:ins w:id="2098" w:author="Rafi Aziizi" w:date="2021-11-12T14:55:00Z">
              <w:r w:rsidRPr="001B1AF9">
                <w:rPr>
                  <w:b/>
                  <w:bCs/>
                </w:rPr>
                <w:t>Skenario Eksepsi (Optional)</w:t>
              </w:r>
            </w:ins>
          </w:p>
        </w:tc>
      </w:tr>
      <w:tr w:rsidR="005D5AD6" w:rsidRPr="001B1AF9" w14:paraId="5E730D22" w14:textId="77777777" w:rsidTr="00C70CAF">
        <w:trPr>
          <w:jc w:val="center"/>
          <w:ins w:id="2099" w:author="Rafi Aziizi" w:date="2021-11-12T14:55:00Z"/>
        </w:trPr>
        <w:tc>
          <w:tcPr>
            <w:tcW w:w="3827" w:type="dxa"/>
            <w:shd w:val="clear" w:color="auto" w:fill="F2EE98"/>
            <w:vAlign w:val="center"/>
          </w:tcPr>
          <w:p w14:paraId="7805B79D" w14:textId="77777777" w:rsidR="005D5AD6" w:rsidRPr="001B1AF9" w:rsidRDefault="005D5AD6" w:rsidP="00C70CAF">
            <w:pPr>
              <w:pStyle w:val="ListParagraph"/>
              <w:ind w:left="450"/>
              <w:jc w:val="center"/>
              <w:rPr>
                <w:ins w:id="2100" w:author="Rafi Aziizi" w:date="2021-11-12T14:55:00Z"/>
                <w:b/>
                <w:bCs/>
              </w:rPr>
            </w:pPr>
            <w:ins w:id="2101"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C70CAF">
            <w:pPr>
              <w:pStyle w:val="ListParagraph"/>
              <w:spacing w:after="160"/>
              <w:ind w:left="468"/>
              <w:jc w:val="center"/>
              <w:rPr>
                <w:ins w:id="2102" w:author="Rafi Aziizi" w:date="2021-11-12T14:55:00Z"/>
                <w:b/>
                <w:bCs/>
              </w:rPr>
            </w:pPr>
            <w:ins w:id="2103" w:author="Rafi Aziizi" w:date="2021-11-12T14:55:00Z">
              <w:r w:rsidRPr="001B1AF9">
                <w:rPr>
                  <w:b/>
                  <w:bCs/>
                </w:rPr>
                <w:t>Reaksi Sistem</w:t>
              </w:r>
            </w:ins>
          </w:p>
        </w:tc>
      </w:tr>
      <w:tr w:rsidR="005D5AD6" w14:paraId="14ACDC63" w14:textId="77777777" w:rsidTr="00C70CAF">
        <w:trPr>
          <w:jc w:val="center"/>
          <w:ins w:id="2104" w:author="Rafi Aziizi" w:date="2021-11-12T14:55:00Z"/>
        </w:trPr>
        <w:tc>
          <w:tcPr>
            <w:tcW w:w="3827" w:type="dxa"/>
            <w:vAlign w:val="center"/>
          </w:tcPr>
          <w:p w14:paraId="7ECBBC58" w14:textId="6F7FF8F7" w:rsidR="005D5AD6" w:rsidRDefault="005D5AD6" w:rsidP="00C70CAF">
            <w:pPr>
              <w:ind w:left="360"/>
              <w:rPr>
                <w:ins w:id="2105" w:author="Rafi Aziizi" w:date="2021-11-12T14:55:00Z"/>
              </w:rPr>
            </w:pPr>
            <w:ins w:id="2106" w:author="Rafi Aziizi" w:date="2021-11-12T14:55:00Z">
              <w:r>
                <w:lastRenderedPageBreak/>
                <w:t xml:space="preserve">5a. Tidak memasukan secara benar data </w:t>
              </w:r>
            </w:ins>
            <w:ins w:id="2107" w:author="Rafi Aziizi" w:date="2021-11-12T15:02:00Z">
              <w:r>
                <w:t xml:space="preserve">kelas </w:t>
              </w:r>
            </w:ins>
            <w:ins w:id="2108" w:author="Rafi Aziizi" w:date="2021-11-12T14:55:00Z">
              <w:r>
                <w:t>yang akan diperbaharui</w:t>
              </w:r>
            </w:ins>
          </w:p>
        </w:tc>
        <w:tc>
          <w:tcPr>
            <w:tcW w:w="3964" w:type="dxa"/>
            <w:vAlign w:val="center"/>
          </w:tcPr>
          <w:p w14:paraId="69058ADB" w14:textId="77777777" w:rsidR="005D5AD6" w:rsidRDefault="005D5AD6" w:rsidP="00C70CAF">
            <w:pPr>
              <w:pStyle w:val="ListParagraph"/>
              <w:spacing w:after="160"/>
              <w:ind w:left="468"/>
              <w:rPr>
                <w:ins w:id="2109" w:author="Rafi Aziizi" w:date="2021-11-12T14:55:00Z"/>
              </w:rPr>
            </w:pPr>
          </w:p>
        </w:tc>
      </w:tr>
      <w:tr w:rsidR="005D5AD6" w14:paraId="64B59725" w14:textId="77777777" w:rsidTr="00C70CAF">
        <w:trPr>
          <w:jc w:val="center"/>
          <w:ins w:id="2110" w:author="Rafi Aziizi" w:date="2021-11-12T14:55:00Z"/>
        </w:trPr>
        <w:tc>
          <w:tcPr>
            <w:tcW w:w="3827" w:type="dxa"/>
            <w:vAlign w:val="center"/>
          </w:tcPr>
          <w:p w14:paraId="468F79DC" w14:textId="77777777" w:rsidR="005D5AD6" w:rsidRDefault="005D5AD6" w:rsidP="00C70CAF">
            <w:pPr>
              <w:pStyle w:val="ListParagraph"/>
              <w:ind w:left="450"/>
              <w:rPr>
                <w:ins w:id="2111" w:author="Rafi Aziizi" w:date="2021-11-12T14:55:00Z"/>
              </w:rPr>
            </w:pPr>
          </w:p>
        </w:tc>
        <w:tc>
          <w:tcPr>
            <w:tcW w:w="3964" w:type="dxa"/>
            <w:vAlign w:val="center"/>
          </w:tcPr>
          <w:p w14:paraId="0942DA19" w14:textId="2EEB31C1" w:rsidR="005D5AD6" w:rsidRDefault="005D5AD6" w:rsidP="00C70CAF">
            <w:pPr>
              <w:spacing w:after="160"/>
              <w:ind w:left="360"/>
              <w:rPr>
                <w:ins w:id="2112" w:author="Rafi Aziizi" w:date="2021-11-12T14:55:00Z"/>
              </w:rPr>
            </w:pPr>
            <w:ins w:id="2113" w:author="Rafi Aziizi" w:date="2021-11-12T14:55:00Z">
              <w:r>
                <w:t xml:space="preserve">3b. Menampilkan pemberitahuan melalui notifikasi bahwa data </w:t>
              </w:r>
            </w:ins>
            <w:ins w:id="2114" w:author="Rafi Aziizi" w:date="2021-11-12T15:02:00Z">
              <w:r>
                <w:t xml:space="preserve">kelas </w:t>
              </w:r>
            </w:ins>
            <w:ins w:id="2115" w:author="Rafi Aziizi" w:date="2021-11-12T14:55:00Z">
              <w:r>
                <w:t>tidak memenuhi persyaratan dan gagal diperbaharui</w:t>
              </w:r>
            </w:ins>
          </w:p>
        </w:tc>
      </w:tr>
    </w:tbl>
    <w:p w14:paraId="3B2EA914" w14:textId="78F0103A" w:rsidR="005D5AD6" w:rsidRDefault="005D5AD6">
      <w:pPr>
        <w:ind w:left="66"/>
        <w:pPrChange w:id="2116" w:author="Rafi Aziizi" w:date="2021-11-12T14:54:00Z">
          <w:pPr>
            <w:pStyle w:val="ListParagraph"/>
            <w:numPr>
              <w:numId w:val="25"/>
            </w:numPr>
            <w:ind w:left="426" w:hanging="360"/>
          </w:pPr>
        </w:pPrChange>
      </w:pPr>
    </w:p>
    <w:p w14:paraId="7C44A7AC" w14:textId="5BE33979" w:rsidR="00117601" w:rsidRDefault="00117601" w:rsidP="005B790F">
      <w:pPr>
        <w:pStyle w:val="Caption"/>
        <w:keepNext/>
        <w:jc w:val="center"/>
      </w:pPr>
      <w:bookmarkStart w:id="2117" w:name="_Toc83115872"/>
      <w:r>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r w:rsidRPr="00C14066">
        <w:t xml:space="preserve">Skenario Use Case Kelola </w:t>
      </w:r>
      <w:r>
        <w:t>Kelas</w:t>
      </w:r>
      <w:bookmarkEnd w:id="211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118" w:author="Rafi Aziizi" w:date="2021-11-12T14:53:00Z">
              <w:r w:rsidDel="005D5AD6">
                <w:delText xml:space="preserve">Kelola </w:delText>
              </w:r>
            </w:del>
            <w:ins w:id="2119"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120" w:author="Rafi Aziizi" w:date="2021-11-12T14:54:00Z">
              <w:r>
                <w:t>Use case ini merupakan use case generalisasi dari kelola walikelas untuk melihat data walikelas.</w:t>
              </w:r>
            </w:ins>
            <w:del w:id="2121"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122" w:author="Rafi Aziizi" w:date="2021-11-12T14:54:00Z">
              <w:r w:rsidDel="005D5AD6">
                <w:delText>Data tetap pada kondisi biasa</w:delText>
              </w:r>
            </w:del>
            <w:ins w:id="2123"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124" w:author="Rafi Aziizi" w:date="2021-11-12T14:54:00Z">
              <w:r w:rsidDel="005D5AD6">
                <w:delText>telah dikelola atau diedit</w:delText>
              </w:r>
            </w:del>
            <w:ins w:id="2125"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126" w:author="Rafi Aziizi" w:date="2021-11-12T10:47:00Z">
              <w:r w:rsidDel="007C5FA9">
                <w:delText>Aktor masuk kedalam</w:delText>
              </w:r>
            </w:del>
            <w:ins w:id="2127" w:author="Rafi Aziizi" w:date="2021-11-12T10:47:00Z">
              <w:r w:rsidR="007C5FA9">
                <w:t>mem</w:t>
              </w:r>
            </w:ins>
            <w:ins w:id="2128" w:author="Rafi Aziizi" w:date="2021-11-12T14:54:00Z">
              <w:r w:rsidR="005D5AD6">
                <w:t>a</w:t>
              </w:r>
            </w:ins>
            <w:ins w:id="2129"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130" w:author="Rafi Aziizi" w:date="2021-11-12T14:53:00Z">
              <w:r>
                <w:t xml:space="preserve">2a. Memasukan data </w:t>
              </w:r>
            </w:ins>
            <w:ins w:id="2131" w:author="Rafi Aziizi" w:date="2021-11-12T14:54:00Z">
              <w:r>
                <w:t>kelas</w:t>
              </w:r>
            </w:ins>
            <w:ins w:id="2132" w:author="Rafi Aziizi" w:date="2021-11-12T14:53:00Z">
              <w:r>
                <w:t xml:space="preserve"> yang tidak ada didalam sistem</w:t>
              </w:r>
            </w:ins>
            <w:del w:id="2133"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134" w:author="Rafi Aziizi" w:date="2021-11-12T14:53:00Z">
              <w:r>
                <w:t xml:space="preserve">2b. Menampilkan pemberitahuan melalui notifikasi bahwa data </w:t>
              </w:r>
            </w:ins>
            <w:ins w:id="2135" w:author="Rafi Aziizi" w:date="2021-11-12T14:54:00Z">
              <w:r>
                <w:t>kelas</w:t>
              </w:r>
            </w:ins>
            <w:ins w:id="2136" w:author="Rafi Aziizi" w:date="2021-11-12T14:53:00Z">
              <w:r>
                <w:t xml:space="preserve"> tidak ditemukan</w:t>
              </w:r>
            </w:ins>
            <w:del w:id="2137"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r>
        <w:t>Skenario Kelola Admin</w:t>
      </w:r>
    </w:p>
    <w:p w14:paraId="7ADA136F" w14:textId="6628B1B9" w:rsidR="00117601" w:rsidRDefault="00117601" w:rsidP="005B790F">
      <w:pPr>
        <w:pStyle w:val="Caption"/>
        <w:keepNext/>
        <w:jc w:val="center"/>
      </w:pPr>
      <w:bookmarkStart w:id="2138"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r w:rsidRPr="00F87548">
        <w:t xml:space="preserve">Skenario Use Case Kelola </w:t>
      </w:r>
      <w:r>
        <w:t>Admin</w:t>
      </w:r>
      <w:bookmarkEnd w:id="213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r>
              <w:t>Kelola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21C805AB" w:rsidR="00FF653C" w:rsidRPr="002F6C1D" w:rsidRDefault="00FF653C" w:rsidP="003E4796">
            <w:r>
              <w:t>RC</w:t>
            </w:r>
            <w:r w:rsidR="00443E24">
              <w:t>16</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1B61B49A" w:rsidR="00FF653C" w:rsidRPr="000C722D" w:rsidRDefault="00443E24" w:rsidP="003E4796">
            <w:r>
              <w:t>Use case ini merupakan use case generalisasi dari menambah, melihat, mengubah dan menghapus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Data tetap pada kondisi biasa</w:t>
            </w:r>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t>Post-Conditions</w:t>
            </w:r>
          </w:p>
        </w:tc>
        <w:tc>
          <w:tcPr>
            <w:tcW w:w="3964" w:type="dxa"/>
            <w:vAlign w:val="center"/>
          </w:tcPr>
          <w:p w14:paraId="7829415F" w14:textId="77777777" w:rsidR="00FF653C" w:rsidRPr="0048762E" w:rsidRDefault="00FF653C" w:rsidP="003E4796">
            <w:r>
              <w:t>Data telah dikelola atau diedit</w:t>
            </w:r>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AD9ECDE" w14:textId="77777777" w:rsidR="00FF653C" w:rsidRPr="0044182F" w:rsidRDefault="00FF653C" w:rsidP="003E4796">
            <w:pPr>
              <w:jc w:val="center"/>
              <w:rPr>
                <w:b/>
              </w:rPr>
            </w:pPr>
            <w:r w:rsidRPr="0044182F">
              <w:rPr>
                <w:b/>
              </w:rPr>
              <w:t>Reaksi Sistem</w:t>
            </w:r>
          </w:p>
        </w:tc>
      </w:tr>
      <w:tr w:rsidR="00FF653C" w:rsidRPr="0044182F" w14:paraId="7D3AAE91" w14:textId="77777777" w:rsidTr="003E4796">
        <w:trPr>
          <w:jc w:val="center"/>
        </w:trPr>
        <w:tc>
          <w:tcPr>
            <w:tcW w:w="3827" w:type="dxa"/>
            <w:vAlign w:val="center"/>
          </w:tcPr>
          <w:p w14:paraId="7E408F60" w14:textId="7F836AD2" w:rsidR="00FF653C" w:rsidRPr="0044182F" w:rsidRDefault="00FF653C" w:rsidP="00FF2590">
            <w:pPr>
              <w:numPr>
                <w:ilvl w:val="0"/>
                <w:numId w:val="33"/>
              </w:numPr>
              <w:spacing w:after="160"/>
            </w:pPr>
            <w:del w:id="2139" w:author="Rafi Aziizi" w:date="2021-11-12T10:47:00Z">
              <w:r w:rsidDel="007C5FA9">
                <w:delText xml:space="preserve">Aktor masuk kedalam </w:delText>
              </w:r>
            </w:del>
            <w:ins w:id="2140" w:author="Rafi Aziizi" w:date="2021-11-12T10:48:00Z">
              <w:r w:rsidR="007C5FA9">
                <w:t>M</w:t>
              </w:r>
            </w:ins>
            <w:ins w:id="2141" w:author="Rafi Aziizi" w:date="2021-11-12T10:47:00Z">
              <w:r w:rsidR="007C5FA9">
                <w:t xml:space="preserve">emasuki </w:t>
              </w:r>
            </w:ins>
            <w:r>
              <w:t>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r>
              <w:t>Menampilkan seluruh data admin</w:t>
            </w:r>
          </w:p>
        </w:tc>
      </w:tr>
      <w:tr w:rsidR="00FF653C" w14:paraId="586A06B3" w14:textId="77777777" w:rsidTr="003E4796">
        <w:trPr>
          <w:jc w:val="center"/>
        </w:trPr>
        <w:tc>
          <w:tcPr>
            <w:tcW w:w="3827" w:type="dxa"/>
            <w:vAlign w:val="center"/>
          </w:tcPr>
          <w:p w14:paraId="73453B7F" w14:textId="47A86F7B" w:rsidR="00FF653C" w:rsidRPr="0044182F" w:rsidRDefault="00443E24" w:rsidP="00FF2590">
            <w:pPr>
              <w:pStyle w:val="ListParagraph"/>
              <w:numPr>
                <w:ilvl w:val="0"/>
                <w:numId w:val="33"/>
              </w:numPr>
              <w:ind w:left="450"/>
            </w:pPr>
            <w:r>
              <w:t>Mengelola data admin (hapus, edit, tambah) dan menekan button sesuai dengan pilihan kelola data</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r>
              <w:t xml:space="preserve">Menyimpan data hasil pengelolaan kedalam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r w:rsidRPr="001B1AF9">
              <w:rPr>
                <w:b/>
                <w:bCs/>
              </w:rPr>
              <w:lastRenderedPageBreak/>
              <w:t>Aksi Aktor</w:t>
            </w:r>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r w:rsidRPr="001B1AF9">
              <w:rPr>
                <w:b/>
                <w:bCs/>
              </w:rPr>
              <w:t>Reaksi Sistem</w:t>
            </w:r>
          </w:p>
        </w:tc>
      </w:tr>
      <w:tr w:rsidR="00FF653C" w14:paraId="36FF6364" w14:textId="77777777" w:rsidTr="003E4796">
        <w:trPr>
          <w:jc w:val="center"/>
        </w:trPr>
        <w:tc>
          <w:tcPr>
            <w:tcW w:w="3827" w:type="dxa"/>
            <w:vAlign w:val="center"/>
          </w:tcPr>
          <w:p w14:paraId="4576D5E7" w14:textId="0C2355FF" w:rsidR="00FF653C" w:rsidRDefault="00443E24" w:rsidP="00443E24">
            <w:pPr>
              <w:pStyle w:val="ListParagraph"/>
              <w:ind w:left="455"/>
            </w:pPr>
            <w:r>
              <w:t>3a. Tidak memenuhi persyaratan untuk melakukan pengelolaan baik itu hapus, edit, tambah maupun lihat data admin</w:t>
            </w:r>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2EC5BC6E" w:rsidR="00FF653C" w:rsidRDefault="00443E24" w:rsidP="00443E24">
            <w:pPr>
              <w:pStyle w:val="ListParagraph"/>
              <w:spacing w:after="160"/>
              <w:ind w:left="468"/>
            </w:pPr>
            <w:r>
              <w:t>3b. Menampilkan pemberitahuan melalui notifikasi bahwa terdapat kendala apabila melakukan kesalahan dalam pengelolaan data admin</w:t>
            </w:r>
          </w:p>
        </w:tc>
      </w:tr>
    </w:tbl>
    <w:p w14:paraId="5712FDD9" w14:textId="77777777" w:rsidR="00FF653C" w:rsidRDefault="00FF653C" w:rsidP="00FF653C">
      <w:pPr>
        <w:ind w:left="66"/>
      </w:pPr>
    </w:p>
    <w:p w14:paraId="3634C968" w14:textId="034C8F3C" w:rsidR="00443E24" w:rsidRDefault="00443E24" w:rsidP="00FF2590">
      <w:pPr>
        <w:pStyle w:val="ListParagraph"/>
        <w:numPr>
          <w:ilvl w:val="0"/>
          <w:numId w:val="25"/>
        </w:numPr>
        <w:ind w:left="426"/>
      </w:pPr>
      <w:r>
        <w:t>Skenario Kelola Semester</w:t>
      </w: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13CFA94D" w14:textId="77777777" w:rsidTr="008159DF">
        <w:trPr>
          <w:jc w:val="center"/>
        </w:trPr>
        <w:tc>
          <w:tcPr>
            <w:tcW w:w="3827" w:type="dxa"/>
            <w:shd w:val="clear" w:color="auto" w:fill="F2EE98"/>
            <w:vAlign w:val="center"/>
          </w:tcPr>
          <w:p w14:paraId="15948B2A" w14:textId="77777777" w:rsidR="00443E24" w:rsidRPr="0044182F" w:rsidRDefault="00443E24" w:rsidP="008159DF">
            <w:pPr>
              <w:rPr>
                <w:b/>
              </w:rPr>
            </w:pPr>
            <w:r w:rsidRPr="0044182F">
              <w:rPr>
                <w:b/>
              </w:rPr>
              <w:t>Name</w:t>
            </w:r>
          </w:p>
        </w:tc>
        <w:tc>
          <w:tcPr>
            <w:tcW w:w="3964" w:type="dxa"/>
            <w:shd w:val="clear" w:color="auto" w:fill="F2EE98"/>
            <w:vAlign w:val="center"/>
          </w:tcPr>
          <w:p w14:paraId="7EAB7C62" w14:textId="4DDD50A4" w:rsidR="00443E24" w:rsidRPr="00A46E0B" w:rsidRDefault="00443E24" w:rsidP="008159DF">
            <w:r>
              <w:t>Kelola Semester</w:t>
            </w:r>
          </w:p>
        </w:tc>
      </w:tr>
      <w:tr w:rsidR="00443E24" w:rsidRPr="002F6C1D" w14:paraId="481D748A" w14:textId="77777777" w:rsidTr="008159DF">
        <w:trPr>
          <w:jc w:val="center"/>
        </w:trPr>
        <w:tc>
          <w:tcPr>
            <w:tcW w:w="3827" w:type="dxa"/>
            <w:vAlign w:val="center"/>
          </w:tcPr>
          <w:p w14:paraId="209E9F74" w14:textId="77777777" w:rsidR="00443E24" w:rsidRPr="0044182F" w:rsidRDefault="00443E24" w:rsidP="008159DF">
            <w:pPr>
              <w:rPr>
                <w:b/>
              </w:rPr>
            </w:pPr>
            <w:r w:rsidRPr="0044182F">
              <w:rPr>
                <w:b/>
              </w:rPr>
              <w:t>ID</w:t>
            </w:r>
          </w:p>
        </w:tc>
        <w:tc>
          <w:tcPr>
            <w:tcW w:w="3964" w:type="dxa"/>
            <w:vAlign w:val="center"/>
          </w:tcPr>
          <w:p w14:paraId="0057ECA0" w14:textId="04C0B78F" w:rsidR="00443E24" w:rsidRPr="002F6C1D" w:rsidRDefault="00443E24" w:rsidP="008159DF">
            <w:r>
              <w:t>RC17</w:t>
            </w:r>
          </w:p>
        </w:tc>
      </w:tr>
      <w:tr w:rsidR="00443E24" w:rsidRPr="000C722D" w14:paraId="5EDC4061" w14:textId="77777777" w:rsidTr="008159DF">
        <w:trPr>
          <w:jc w:val="center"/>
        </w:trPr>
        <w:tc>
          <w:tcPr>
            <w:tcW w:w="3827" w:type="dxa"/>
            <w:vAlign w:val="center"/>
          </w:tcPr>
          <w:p w14:paraId="2D0CB7BD" w14:textId="77777777" w:rsidR="00443E24" w:rsidRPr="0044182F" w:rsidRDefault="00443E24" w:rsidP="008159DF">
            <w:pPr>
              <w:rPr>
                <w:b/>
              </w:rPr>
            </w:pPr>
            <w:r w:rsidRPr="0044182F">
              <w:rPr>
                <w:b/>
              </w:rPr>
              <w:t>Description</w:t>
            </w:r>
          </w:p>
        </w:tc>
        <w:tc>
          <w:tcPr>
            <w:tcW w:w="3964" w:type="dxa"/>
          </w:tcPr>
          <w:p w14:paraId="5BF19B36" w14:textId="244380D9" w:rsidR="00443E24" w:rsidRPr="000C722D" w:rsidRDefault="00443E24" w:rsidP="008159DF">
            <w:r>
              <w:t>Use case ini merupakan use case generalisasi dari menambah, melihat, mengubah dan menghapus data semester</w:t>
            </w:r>
          </w:p>
        </w:tc>
      </w:tr>
      <w:tr w:rsidR="00443E24" w:rsidRPr="002F6C1D" w14:paraId="5BF895AE" w14:textId="77777777" w:rsidTr="008159DF">
        <w:trPr>
          <w:jc w:val="center"/>
        </w:trPr>
        <w:tc>
          <w:tcPr>
            <w:tcW w:w="3827" w:type="dxa"/>
            <w:vAlign w:val="center"/>
          </w:tcPr>
          <w:p w14:paraId="429EBA4E" w14:textId="77777777" w:rsidR="00443E24" w:rsidRPr="0044182F" w:rsidRDefault="00443E24" w:rsidP="008159DF">
            <w:pPr>
              <w:rPr>
                <w:b/>
              </w:rPr>
            </w:pPr>
            <w:r w:rsidRPr="0044182F">
              <w:rPr>
                <w:b/>
              </w:rPr>
              <w:t>Actors</w:t>
            </w:r>
          </w:p>
        </w:tc>
        <w:tc>
          <w:tcPr>
            <w:tcW w:w="3964" w:type="dxa"/>
            <w:vAlign w:val="center"/>
          </w:tcPr>
          <w:p w14:paraId="5E5E1FD8" w14:textId="77777777" w:rsidR="00443E24" w:rsidRPr="002F6C1D" w:rsidRDefault="00443E24" w:rsidP="008159DF">
            <w:r>
              <w:t>Guru BK.</w:t>
            </w:r>
          </w:p>
        </w:tc>
      </w:tr>
      <w:tr w:rsidR="00443E24" w:rsidRPr="007B7AB3" w14:paraId="2168A385" w14:textId="77777777" w:rsidTr="008159DF">
        <w:trPr>
          <w:jc w:val="center"/>
        </w:trPr>
        <w:tc>
          <w:tcPr>
            <w:tcW w:w="3827" w:type="dxa"/>
            <w:vAlign w:val="center"/>
          </w:tcPr>
          <w:p w14:paraId="6A9329D9" w14:textId="77777777" w:rsidR="00443E24" w:rsidRPr="0044182F" w:rsidRDefault="00443E24" w:rsidP="008159DF">
            <w:pPr>
              <w:rPr>
                <w:b/>
              </w:rPr>
            </w:pPr>
            <w:r w:rsidRPr="0044182F">
              <w:rPr>
                <w:b/>
              </w:rPr>
              <w:t>Frequency of Use</w:t>
            </w:r>
          </w:p>
        </w:tc>
        <w:tc>
          <w:tcPr>
            <w:tcW w:w="3964" w:type="dxa"/>
            <w:vAlign w:val="center"/>
          </w:tcPr>
          <w:p w14:paraId="2AB94A6B" w14:textId="77777777" w:rsidR="00443E24" w:rsidRPr="007B7AB3" w:rsidRDefault="00443E24" w:rsidP="008159DF">
            <w:pPr>
              <w:rPr>
                <w:i/>
                <w:iCs/>
              </w:rPr>
            </w:pPr>
            <w:r>
              <w:rPr>
                <w:i/>
                <w:iCs/>
              </w:rPr>
              <w:t>Conditional</w:t>
            </w:r>
          </w:p>
        </w:tc>
      </w:tr>
      <w:tr w:rsidR="00443E24" w:rsidRPr="0044182F" w14:paraId="4BDA7954" w14:textId="77777777" w:rsidTr="008159DF">
        <w:trPr>
          <w:jc w:val="center"/>
        </w:trPr>
        <w:tc>
          <w:tcPr>
            <w:tcW w:w="3827" w:type="dxa"/>
            <w:vAlign w:val="center"/>
          </w:tcPr>
          <w:p w14:paraId="4655E515" w14:textId="77777777" w:rsidR="00443E24" w:rsidRPr="0044182F" w:rsidRDefault="00443E24" w:rsidP="008159DF">
            <w:pPr>
              <w:rPr>
                <w:b/>
              </w:rPr>
            </w:pPr>
            <w:r w:rsidRPr="0044182F">
              <w:rPr>
                <w:b/>
              </w:rPr>
              <w:t>Triggers</w:t>
            </w:r>
          </w:p>
        </w:tc>
        <w:tc>
          <w:tcPr>
            <w:tcW w:w="3964" w:type="dxa"/>
            <w:vAlign w:val="center"/>
          </w:tcPr>
          <w:p w14:paraId="68422035" w14:textId="77777777" w:rsidR="00443E24" w:rsidRPr="0044182F" w:rsidRDefault="00443E24" w:rsidP="008159DF">
            <w:r>
              <w:t>-</w:t>
            </w:r>
          </w:p>
        </w:tc>
      </w:tr>
      <w:tr w:rsidR="00443E24" w:rsidRPr="0081005E" w14:paraId="4C879998" w14:textId="77777777" w:rsidTr="008159DF">
        <w:trPr>
          <w:jc w:val="center"/>
        </w:trPr>
        <w:tc>
          <w:tcPr>
            <w:tcW w:w="3827" w:type="dxa"/>
            <w:vAlign w:val="center"/>
          </w:tcPr>
          <w:p w14:paraId="176D70D2" w14:textId="77777777" w:rsidR="00443E24" w:rsidRPr="0044182F" w:rsidRDefault="00443E24" w:rsidP="008159DF">
            <w:pPr>
              <w:rPr>
                <w:b/>
              </w:rPr>
            </w:pPr>
            <w:r w:rsidRPr="0044182F">
              <w:rPr>
                <w:b/>
              </w:rPr>
              <w:t>Pre-Conditions</w:t>
            </w:r>
          </w:p>
        </w:tc>
        <w:tc>
          <w:tcPr>
            <w:tcW w:w="3964" w:type="dxa"/>
            <w:vAlign w:val="center"/>
          </w:tcPr>
          <w:p w14:paraId="5C8DF1F1" w14:textId="77777777" w:rsidR="00443E24" w:rsidRPr="0081005E" w:rsidRDefault="00443E24" w:rsidP="008159DF">
            <w:pPr>
              <w:rPr>
                <w:i/>
                <w:iCs/>
              </w:rPr>
            </w:pPr>
            <w:r>
              <w:t>Data tetap pada kondisi biasa</w:t>
            </w:r>
          </w:p>
        </w:tc>
      </w:tr>
      <w:tr w:rsidR="00443E24" w:rsidRPr="0048762E" w14:paraId="28099AF0" w14:textId="77777777" w:rsidTr="008159DF">
        <w:trPr>
          <w:jc w:val="center"/>
        </w:trPr>
        <w:tc>
          <w:tcPr>
            <w:tcW w:w="3827" w:type="dxa"/>
            <w:vAlign w:val="center"/>
          </w:tcPr>
          <w:p w14:paraId="091C3D68" w14:textId="77777777" w:rsidR="00443E24" w:rsidRPr="0044182F" w:rsidRDefault="00443E24" w:rsidP="008159DF">
            <w:pPr>
              <w:rPr>
                <w:b/>
              </w:rPr>
            </w:pPr>
            <w:r w:rsidRPr="0044182F">
              <w:rPr>
                <w:b/>
              </w:rPr>
              <w:t>Post-Conditions</w:t>
            </w:r>
          </w:p>
        </w:tc>
        <w:tc>
          <w:tcPr>
            <w:tcW w:w="3964" w:type="dxa"/>
            <w:vAlign w:val="center"/>
          </w:tcPr>
          <w:p w14:paraId="1B6C6273" w14:textId="77777777" w:rsidR="00443E24" w:rsidRPr="0048762E" w:rsidRDefault="00443E24" w:rsidP="008159DF">
            <w:r>
              <w:t>Data telah dikelola atau diedit</w:t>
            </w:r>
          </w:p>
        </w:tc>
      </w:tr>
      <w:tr w:rsidR="00443E24" w:rsidRPr="0044182F" w14:paraId="250EEC1C" w14:textId="77777777" w:rsidTr="008159DF">
        <w:trPr>
          <w:jc w:val="center"/>
        </w:trPr>
        <w:tc>
          <w:tcPr>
            <w:tcW w:w="7791" w:type="dxa"/>
            <w:gridSpan w:val="2"/>
            <w:shd w:val="clear" w:color="auto" w:fill="F2EE98"/>
            <w:vAlign w:val="center"/>
          </w:tcPr>
          <w:p w14:paraId="1389B5C4" w14:textId="77777777" w:rsidR="00443E24" w:rsidRPr="0044182F" w:rsidRDefault="00443E24" w:rsidP="008159DF">
            <w:pPr>
              <w:jc w:val="center"/>
              <w:rPr>
                <w:b/>
              </w:rPr>
            </w:pPr>
            <w:r w:rsidRPr="0044182F">
              <w:rPr>
                <w:b/>
              </w:rPr>
              <w:t>Main Course</w:t>
            </w:r>
          </w:p>
        </w:tc>
      </w:tr>
      <w:tr w:rsidR="00443E24" w:rsidRPr="0044182F" w14:paraId="786F7019" w14:textId="77777777" w:rsidTr="008159DF">
        <w:trPr>
          <w:jc w:val="center"/>
        </w:trPr>
        <w:tc>
          <w:tcPr>
            <w:tcW w:w="3827" w:type="dxa"/>
            <w:shd w:val="clear" w:color="auto" w:fill="F2EE98"/>
            <w:vAlign w:val="center"/>
          </w:tcPr>
          <w:p w14:paraId="4884A1B9"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233D0ED9" w14:textId="77777777" w:rsidR="00443E24" w:rsidRPr="0044182F" w:rsidRDefault="00443E24" w:rsidP="008159DF">
            <w:pPr>
              <w:jc w:val="center"/>
              <w:rPr>
                <w:b/>
              </w:rPr>
            </w:pPr>
            <w:r w:rsidRPr="0044182F">
              <w:rPr>
                <w:b/>
              </w:rPr>
              <w:t>Reaksi Sistem</w:t>
            </w:r>
          </w:p>
        </w:tc>
      </w:tr>
      <w:tr w:rsidR="00443E24" w:rsidRPr="0044182F" w14:paraId="3418A676" w14:textId="77777777" w:rsidTr="008159DF">
        <w:trPr>
          <w:jc w:val="center"/>
        </w:trPr>
        <w:tc>
          <w:tcPr>
            <w:tcW w:w="3827" w:type="dxa"/>
            <w:vAlign w:val="center"/>
          </w:tcPr>
          <w:p w14:paraId="662C640B" w14:textId="088D6C15" w:rsidR="00443E24" w:rsidRPr="0044182F" w:rsidRDefault="007C5FA9" w:rsidP="00443E24">
            <w:pPr>
              <w:numPr>
                <w:ilvl w:val="0"/>
                <w:numId w:val="74"/>
              </w:numPr>
              <w:spacing w:after="160"/>
            </w:pPr>
            <w:ins w:id="2142" w:author="Rafi Aziizi" w:date="2021-11-12T10:48:00Z">
              <w:r>
                <w:t xml:space="preserve">Memasuki menu </w:t>
              </w:r>
            </w:ins>
            <w:del w:id="2143" w:author="Rafi Aziizi" w:date="2021-11-12T10:48:00Z">
              <w:r w:rsidR="00443E24" w:rsidDel="007C5FA9">
                <w:delText xml:space="preserve">Aktor masuk kedalam menu </w:delText>
              </w:r>
            </w:del>
            <w:r w:rsidR="00443E24">
              <w:t>“Kelola Semester”</w:t>
            </w:r>
          </w:p>
        </w:tc>
        <w:tc>
          <w:tcPr>
            <w:tcW w:w="3964" w:type="dxa"/>
            <w:vAlign w:val="center"/>
          </w:tcPr>
          <w:p w14:paraId="5006E8AA" w14:textId="77777777" w:rsidR="00443E24" w:rsidRPr="0044182F" w:rsidRDefault="00443E24" w:rsidP="008159DF">
            <w:pPr>
              <w:ind w:left="511"/>
            </w:pPr>
          </w:p>
        </w:tc>
      </w:tr>
      <w:tr w:rsidR="00443E24" w:rsidRPr="0044182F" w14:paraId="5D8C3AFD" w14:textId="77777777" w:rsidTr="008159DF">
        <w:trPr>
          <w:jc w:val="center"/>
        </w:trPr>
        <w:tc>
          <w:tcPr>
            <w:tcW w:w="3827" w:type="dxa"/>
            <w:vAlign w:val="center"/>
          </w:tcPr>
          <w:p w14:paraId="30B6DB81" w14:textId="77777777" w:rsidR="00443E24" w:rsidRPr="0044182F" w:rsidRDefault="00443E24" w:rsidP="008159DF">
            <w:pPr>
              <w:ind w:left="510"/>
            </w:pPr>
          </w:p>
        </w:tc>
        <w:tc>
          <w:tcPr>
            <w:tcW w:w="3964" w:type="dxa"/>
            <w:vAlign w:val="center"/>
          </w:tcPr>
          <w:p w14:paraId="720FA725" w14:textId="2042E76F" w:rsidR="00443E24" w:rsidRPr="0044182F" w:rsidRDefault="00443E24" w:rsidP="00443E24">
            <w:pPr>
              <w:numPr>
                <w:ilvl w:val="0"/>
                <w:numId w:val="74"/>
              </w:numPr>
              <w:spacing w:after="160"/>
              <w:ind w:left="511"/>
            </w:pPr>
            <w:r>
              <w:t>Menampilkan seluruh data semester</w:t>
            </w:r>
          </w:p>
        </w:tc>
      </w:tr>
      <w:tr w:rsidR="00443E24" w14:paraId="282ACA7A" w14:textId="77777777" w:rsidTr="008159DF">
        <w:trPr>
          <w:jc w:val="center"/>
        </w:trPr>
        <w:tc>
          <w:tcPr>
            <w:tcW w:w="3827" w:type="dxa"/>
            <w:vAlign w:val="center"/>
          </w:tcPr>
          <w:p w14:paraId="67BFE22F" w14:textId="13B0E36C" w:rsidR="00443E24" w:rsidRPr="0044182F" w:rsidRDefault="00443E24" w:rsidP="00443E24">
            <w:pPr>
              <w:pStyle w:val="ListParagraph"/>
              <w:numPr>
                <w:ilvl w:val="0"/>
                <w:numId w:val="74"/>
              </w:numPr>
              <w:ind w:left="450"/>
            </w:pPr>
            <w:r>
              <w:lastRenderedPageBreak/>
              <w:t>Mengelola data semester (hapus, edit, tambah) dan menekan button sesuai dengan pilihan kelola data</w:t>
            </w:r>
          </w:p>
        </w:tc>
        <w:tc>
          <w:tcPr>
            <w:tcW w:w="3964" w:type="dxa"/>
            <w:vAlign w:val="center"/>
          </w:tcPr>
          <w:p w14:paraId="475522F4" w14:textId="77777777" w:rsidR="00443E24" w:rsidRDefault="00443E24" w:rsidP="008159DF">
            <w:pPr>
              <w:spacing w:after="160"/>
            </w:pPr>
          </w:p>
        </w:tc>
      </w:tr>
      <w:tr w:rsidR="00443E24" w14:paraId="45BD3A39" w14:textId="77777777" w:rsidTr="008159DF">
        <w:trPr>
          <w:jc w:val="center"/>
        </w:trPr>
        <w:tc>
          <w:tcPr>
            <w:tcW w:w="3827" w:type="dxa"/>
            <w:vAlign w:val="center"/>
          </w:tcPr>
          <w:p w14:paraId="0CA66A03" w14:textId="77777777" w:rsidR="00443E24" w:rsidRDefault="00443E24" w:rsidP="008159DF">
            <w:pPr>
              <w:pStyle w:val="ListParagraph"/>
              <w:ind w:left="450"/>
            </w:pPr>
          </w:p>
        </w:tc>
        <w:tc>
          <w:tcPr>
            <w:tcW w:w="3964" w:type="dxa"/>
            <w:vAlign w:val="center"/>
          </w:tcPr>
          <w:p w14:paraId="673DB7B3" w14:textId="77777777" w:rsidR="00443E24" w:rsidRDefault="00443E24" w:rsidP="00443E24">
            <w:pPr>
              <w:pStyle w:val="ListParagraph"/>
              <w:numPr>
                <w:ilvl w:val="0"/>
                <w:numId w:val="74"/>
              </w:numPr>
              <w:spacing w:after="160"/>
              <w:ind w:left="468"/>
            </w:pPr>
            <w:r>
              <w:t xml:space="preserve">Menyimpan data hasil pengelolaan kedalam </w:t>
            </w:r>
            <w:r>
              <w:rPr>
                <w:i/>
                <w:iCs/>
              </w:rPr>
              <w:t>database</w:t>
            </w:r>
            <w:r>
              <w:t>.</w:t>
            </w:r>
          </w:p>
        </w:tc>
      </w:tr>
      <w:tr w:rsidR="00443E24" w:rsidRPr="001B1AF9" w14:paraId="5BCD1764" w14:textId="77777777" w:rsidTr="008159DF">
        <w:trPr>
          <w:jc w:val="center"/>
        </w:trPr>
        <w:tc>
          <w:tcPr>
            <w:tcW w:w="7791" w:type="dxa"/>
            <w:gridSpan w:val="2"/>
            <w:shd w:val="clear" w:color="auto" w:fill="F2EE98"/>
            <w:vAlign w:val="center"/>
          </w:tcPr>
          <w:p w14:paraId="076F81A4"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1782ED9C" w14:textId="77777777" w:rsidTr="008159DF">
        <w:trPr>
          <w:jc w:val="center"/>
        </w:trPr>
        <w:tc>
          <w:tcPr>
            <w:tcW w:w="3827" w:type="dxa"/>
            <w:shd w:val="clear" w:color="auto" w:fill="F2EE98"/>
            <w:vAlign w:val="center"/>
          </w:tcPr>
          <w:p w14:paraId="6607349D"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3D7A4A58" w14:textId="77777777" w:rsidR="00443E24" w:rsidRPr="001B1AF9" w:rsidRDefault="00443E24" w:rsidP="008159DF">
            <w:pPr>
              <w:pStyle w:val="ListParagraph"/>
              <w:spacing w:after="160"/>
              <w:ind w:left="468"/>
              <w:jc w:val="center"/>
              <w:rPr>
                <w:b/>
                <w:bCs/>
              </w:rPr>
            </w:pPr>
            <w:r w:rsidRPr="001B1AF9">
              <w:rPr>
                <w:b/>
                <w:bCs/>
              </w:rPr>
              <w:t>Reaksi Sistem</w:t>
            </w:r>
          </w:p>
        </w:tc>
      </w:tr>
      <w:tr w:rsidR="00443E24" w14:paraId="72BA1382" w14:textId="77777777" w:rsidTr="008159DF">
        <w:trPr>
          <w:jc w:val="center"/>
        </w:trPr>
        <w:tc>
          <w:tcPr>
            <w:tcW w:w="3827" w:type="dxa"/>
            <w:vAlign w:val="center"/>
          </w:tcPr>
          <w:p w14:paraId="14E232C5" w14:textId="4360D863" w:rsidR="00443E24" w:rsidRDefault="00443E24" w:rsidP="008159DF">
            <w:pPr>
              <w:pStyle w:val="ListParagraph"/>
              <w:ind w:left="455"/>
            </w:pPr>
            <w:r>
              <w:t>3a. Tidak memenuhi persyaratan untuk melakukan pengelolaan baik itu hapus, edit, tambah maupun lihat data semester</w:t>
            </w:r>
          </w:p>
        </w:tc>
        <w:tc>
          <w:tcPr>
            <w:tcW w:w="3964" w:type="dxa"/>
            <w:vAlign w:val="center"/>
          </w:tcPr>
          <w:p w14:paraId="44C272C7" w14:textId="77777777" w:rsidR="00443E24" w:rsidRDefault="00443E24" w:rsidP="008159DF">
            <w:pPr>
              <w:pStyle w:val="ListParagraph"/>
              <w:spacing w:after="160"/>
              <w:ind w:left="468"/>
            </w:pPr>
          </w:p>
        </w:tc>
      </w:tr>
      <w:tr w:rsidR="00443E24" w14:paraId="57B42309" w14:textId="77777777" w:rsidTr="008159DF">
        <w:trPr>
          <w:jc w:val="center"/>
        </w:trPr>
        <w:tc>
          <w:tcPr>
            <w:tcW w:w="3827" w:type="dxa"/>
            <w:vAlign w:val="center"/>
          </w:tcPr>
          <w:p w14:paraId="678B4C8C" w14:textId="77777777" w:rsidR="00443E24" w:rsidRDefault="00443E24" w:rsidP="008159DF">
            <w:pPr>
              <w:pStyle w:val="ListParagraph"/>
              <w:ind w:left="450"/>
            </w:pPr>
          </w:p>
        </w:tc>
        <w:tc>
          <w:tcPr>
            <w:tcW w:w="3964" w:type="dxa"/>
            <w:vAlign w:val="center"/>
          </w:tcPr>
          <w:p w14:paraId="66048D78" w14:textId="31F9AA5E" w:rsidR="00443E24" w:rsidRDefault="00443E24" w:rsidP="008159DF">
            <w:pPr>
              <w:pStyle w:val="ListParagraph"/>
              <w:spacing w:after="160"/>
              <w:ind w:left="468"/>
            </w:pPr>
            <w:r>
              <w:t>3b. Menampilkan pemberitahuan melalui notifikasi bahwa terdapat kendala apabila melakukan kesalahan dalam pengelolaan data semester</w:t>
            </w:r>
          </w:p>
        </w:tc>
      </w:tr>
    </w:tbl>
    <w:p w14:paraId="2B1FB2CF" w14:textId="77777777" w:rsidR="00443E24" w:rsidRDefault="00443E24" w:rsidP="00443E24"/>
    <w:p w14:paraId="14059A1C" w14:textId="0E5A3876" w:rsidR="00270503" w:rsidRDefault="00270503" w:rsidP="00FF2590">
      <w:pPr>
        <w:pStyle w:val="ListParagraph"/>
        <w:numPr>
          <w:ilvl w:val="0"/>
          <w:numId w:val="25"/>
        </w:numPr>
        <w:ind w:left="426"/>
      </w:pPr>
      <w:r>
        <w:t>Skenario Kelola Absensi</w:t>
      </w:r>
    </w:p>
    <w:p w14:paraId="702188A3" w14:textId="5117F497" w:rsidR="00117601" w:rsidRDefault="00117601" w:rsidP="005B790F">
      <w:pPr>
        <w:pStyle w:val="Caption"/>
        <w:keepNext/>
        <w:jc w:val="center"/>
      </w:pPr>
      <w:bookmarkStart w:id="2144"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r w:rsidRPr="00336DE4">
        <w:t xml:space="preserve">Skenario Use Case Kelola </w:t>
      </w:r>
      <w:r>
        <w:t>Absensi</w:t>
      </w:r>
      <w:bookmarkEnd w:id="214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684AEF69" w:rsidR="00FF653C" w:rsidRPr="002F6C1D" w:rsidRDefault="00FF653C" w:rsidP="003E4796">
            <w:r>
              <w:t>RC</w:t>
            </w:r>
            <w:r w:rsidR="00443E24">
              <w:t>18</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lastRenderedPageBreak/>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2145"/>
            <w:r>
              <w:t>absen</w:t>
            </w:r>
            <w:commentRangeEnd w:id="2145"/>
            <w:r w:rsidR="0036406D">
              <w:rPr>
                <w:rStyle w:val="CommentReference"/>
              </w:rPr>
              <w:commentReference w:id="2145"/>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r>
              <w:t xml:space="preserve">Mengelola data lalu menekan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r>
              <w:t xml:space="preserve">Menyimpan data hasil pengelolaan kedalam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r>
        <w:t>Skenario Laporan Absensi</w:t>
      </w:r>
    </w:p>
    <w:p w14:paraId="28229780" w14:textId="18E307F0" w:rsidR="00117601" w:rsidRDefault="00117601" w:rsidP="005B790F">
      <w:pPr>
        <w:pStyle w:val="Caption"/>
        <w:keepNext/>
        <w:jc w:val="center"/>
      </w:pPr>
      <w:bookmarkStart w:id="2146"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r w:rsidRPr="00D7394F">
        <w:t>Skenario Use Case Laporan Absen</w:t>
      </w:r>
      <w:bookmarkEnd w:id="214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r>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lastRenderedPageBreak/>
              <w:t>Pre-Conditions</w:t>
            </w:r>
          </w:p>
        </w:tc>
        <w:tc>
          <w:tcPr>
            <w:tcW w:w="3964" w:type="dxa"/>
            <w:vAlign w:val="center"/>
          </w:tcPr>
          <w:p w14:paraId="03C29770" w14:textId="0C450C49" w:rsidR="00435CA8" w:rsidRPr="00435CA8" w:rsidRDefault="00435CA8" w:rsidP="003E4796">
            <w:r w:rsidRPr="00435CA8">
              <w:t>Guru B</w:t>
            </w:r>
            <w:r>
              <w:t>K</w:t>
            </w:r>
            <w:r w:rsidRPr="00435CA8">
              <w:t xml:space="preserve"> belum menerima laporan absensi</w:t>
            </w:r>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Guru BK telah menerima laporan absensi</w:t>
            </w:r>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r>
              <w:t xml:space="preserve">Mencetak laporan absensi terkini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r>
        <w:t>Skenario Notifikasi</w:t>
      </w:r>
    </w:p>
    <w:p w14:paraId="29892DAC" w14:textId="2D9473CA" w:rsidR="00117601" w:rsidRDefault="00117601" w:rsidP="005B790F">
      <w:pPr>
        <w:pStyle w:val="Caption"/>
        <w:keepNext/>
        <w:jc w:val="center"/>
      </w:pPr>
      <w:bookmarkStart w:id="2147"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r w:rsidRPr="001D7342">
        <w:t>Skenario Use Case Notifikasi</w:t>
      </w:r>
      <w:bookmarkEnd w:id="2147"/>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2001"/>
        <w:gridCol w:w="1029"/>
        <w:gridCol w:w="2001"/>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gridSpan w:val="2"/>
            <w:shd w:val="clear" w:color="auto" w:fill="F2EE98"/>
            <w:vAlign w:val="center"/>
          </w:tcPr>
          <w:p w14:paraId="2BEFCD74" w14:textId="6FD3575D" w:rsidR="000B2B6A" w:rsidRPr="00A46E0B" w:rsidRDefault="000B2B6A" w:rsidP="003E4796">
            <w:r>
              <w:t xml:space="preserve">Notifikasi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gridSpan w:val="2"/>
            <w:vAlign w:val="center"/>
          </w:tcPr>
          <w:p w14:paraId="6C38F0C8" w14:textId="74A68F16" w:rsidR="000B2B6A" w:rsidRPr="002F6C1D" w:rsidRDefault="000B2B6A" w:rsidP="003E4796">
            <w:r>
              <w:t>RC</w:t>
            </w:r>
            <w:r w:rsidR="007B6A3E">
              <w:t>20</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gridSpan w:val="2"/>
          </w:tcPr>
          <w:p w14:paraId="7874E8D9" w14:textId="0DCD074D" w:rsidR="000B2B6A" w:rsidRPr="000C722D" w:rsidRDefault="000B2B6A" w:rsidP="003E4796">
            <w:r>
              <w:t xml:space="preserve">Use ini akan dijalankan apabila terdapat keadaan dimana terdapat siswa yang berstatus alpha lebih dari </w:t>
            </w:r>
            <w:r>
              <w:lastRenderedPageBreak/>
              <w:t>sama dengan 3 kali</w:t>
            </w:r>
            <w:r w:rsidR="0087570E">
              <w:t>, 6 kali hingga 9 kali</w:t>
            </w:r>
            <w:r>
              <w:t>.</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lastRenderedPageBreak/>
              <w:t>Actors</w:t>
            </w:r>
          </w:p>
        </w:tc>
        <w:tc>
          <w:tcPr>
            <w:tcW w:w="3030" w:type="dxa"/>
            <w:gridSpan w:val="2"/>
            <w:vAlign w:val="center"/>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gridSpan w:val="2"/>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gridSpan w:val="2"/>
            <w:vAlign w:val="center"/>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t>Pre-Conditions</w:t>
            </w:r>
          </w:p>
        </w:tc>
        <w:tc>
          <w:tcPr>
            <w:tcW w:w="3030" w:type="dxa"/>
            <w:gridSpan w:val="2"/>
            <w:vAlign w:val="center"/>
          </w:tcPr>
          <w:p w14:paraId="51D79D68" w14:textId="37FEF489" w:rsidR="000B2B6A" w:rsidRPr="00435CA8" w:rsidRDefault="00B956F6" w:rsidP="003E4796">
            <w:r>
              <w:t>Siswa tidak melakukan absensi.</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gridSpan w:val="2"/>
            <w:vAlign w:val="center"/>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3E4796">
        <w:trPr>
          <w:jc w:val="center"/>
        </w:trPr>
        <w:tc>
          <w:tcPr>
            <w:tcW w:w="7927" w:type="dxa"/>
            <w:gridSpan w:val="4"/>
            <w:shd w:val="clear" w:color="auto" w:fill="F2EE98"/>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87570E">
        <w:trPr>
          <w:gridAfter w:val="1"/>
          <w:wAfter w:w="2001" w:type="dxa"/>
          <w:jc w:val="center"/>
        </w:trPr>
        <w:tc>
          <w:tcPr>
            <w:tcW w:w="2896" w:type="dxa"/>
            <w:shd w:val="clear" w:color="auto" w:fill="F2EE98"/>
            <w:vAlign w:val="center"/>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3030" w:type="dxa"/>
            <w:gridSpan w:val="2"/>
            <w:shd w:val="clear" w:color="auto" w:fill="F2EE98"/>
            <w:vAlign w:val="center"/>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0B2B6A">
        <w:trPr>
          <w:gridAfter w:val="1"/>
          <w:wAfter w:w="2001" w:type="dxa"/>
          <w:jc w:val="center"/>
        </w:trPr>
        <w:tc>
          <w:tcPr>
            <w:tcW w:w="2896" w:type="dxa"/>
            <w:vAlign w:val="center"/>
          </w:tcPr>
          <w:p w14:paraId="5A59B6E7" w14:textId="699BC090" w:rsidR="0036406D" w:rsidRPr="0044182F" w:rsidRDefault="0036406D" w:rsidP="000B2B6A">
            <w:pPr>
              <w:pStyle w:val="ListParagraph"/>
              <w:ind w:left="443"/>
            </w:pPr>
          </w:p>
        </w:tc>
        <w:tc>
          <w:tcPr>
            <w:tcW w:w="3030" w:type="dxa"/>
            <w:gridSpan w:val="2"/>
            <w:vAlign w:val="center"/>
          </w:tcPr>
          <w:p w14:paraId="3ECA9BAD" w14:textId="6235A1F1" w:rsidR="0036406D" w:rsidRPr="0044182F" w:rsidRDefault="0036406D" w:rsidP="00FF2590">
            <w:pPr>
              <w:numPr>
                <w:ilvl w:val="0"/>
                <w:numId w:val="37"/>
              </w:numPr>
              <w:spacing w:after="160"/>
              <w:ind w:left="382"/>
            </w:pPr>
            <w:r>
              <w:t>Mengakses</w:t>
            </w:r>
            <w:del w:id="2148"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2149" w:author="Rafi Aziizi" w:date="2021-11-12T11:24:00Z">
              <w:r>
                <w:t xml:space="preserve"> data absensi yang memiliki status alpha lebih </w:t>
              </w:r>
            </w:ins>
            <w:ins w:id="2150" w:author="Rafi Aziizi" w:date="2021-11-12T11:25:00Z">
              <w:r>
                <w:t>dari sama dengan 3 kali dan kelipatan 3</w:t>
              </w:r>
            </w:ins>
            <w:del w:id="2151" w:author="Rafi Aziizi" w:date="2021-11-12T11:24:00Z">
              <w:r w:rsidDel="0036406D">
                <w:delText>a</w:delText>
              </w:r>
            </w:del>
            <w:r>
              <w:t xml:space="preserve">. </w:t>
            </w:r>
          </w:p>
        </w:tc>
      </w:tr>
      <w:tr w:rsidR="0036406D" w14:paraId="3ADC163B" w14:textId="77777777" w:rsidTr="000B2B6A">
        <w:trPr>
          <w:gridAfter w:val="1"/>
          <w:wAfter w:w="2001" w:type="dxa"/>
          <w:jc w:val="center"/>
        </w:trPr>
        <w:tc>
          <w:tcPr>
            <w:tcW w:w="2896" w:type="dxa"/>
            <w:vAlign w:val="center"/>
          </w:tcPr>
          <w:p w14:paraId="40ED098F" w14:textId="3D53C46C" w:rsidR="0036406D" w:rsidRPr="0044182F" w:rsidRDefault="0036406D" w:rsidP="003E4796">
            <w:pPr>
              <w:pStyle w:val="ListParagraph"/>
              <w:ind w:left="450"/>
            </w:pPr>
          </w:p>
        </w:tc>
        <w:tc>
          <w:tcPr>
            <w:tcW w:w="3030" w:type="dxa"/>
            <w:gridSpan w:val="2"/>
            <w:vAlign w:val="center"/>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0B2B6A">
        <w:trPr>
          <w:gridAfter w:val="1"/>
          <w:wAfter w:w="2001" w:type="dxa"/>
          <w:jc w:val="center"/>
        </w:trPr>
        <w:tc>
          <w:tcPr>
            <w:tcW w:w="2896" w:type="dxa"/>
            <w:vAlign w:val="center"/>
          </w:tcPr>
          <w:p w14:paraId="284DB737" w14:textId="3AAF58D7" w:rsidR="0036406D" w:rsidRDefault="0036406D" w:rsidP="00FF2590">
            <w:pPr>
              <w:pStyle w:val="ListParagraph"/>
              <w:numPr>
                <w:ilvl w:val="0"/>
                <w:numId w:val="37"/>
              </w:numPr>
              <w:ind w:left="301"/>
            </w:pPr>
            <w:r>
              <w:t>Menerima notifikasi dari sistem</w:t>
            </w:r>
          </w:p>
        </w:tc>
        <w:tc>
          <w:tcPr>
            <w:tcW w:w="3030" w:type="dxa"/>
            <w:gridSpan w:val="2"/>
            <w:vAlign w:val="center"/>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r>
        <w:t>Skenario Laporan Siswa Bermasalah</w:t>
      </w:r>
    </w:p>
    <w:p w14:paraId="5A07C1AC" w14:textId="0BD41065" w:rsidR="00117601" w:rsidRDefault="00117601" w:rsidP="005B790F">
      <w:pPr>
        <w:pStyle w:val="Caption"/>
        <w:keepNext/>
        <w:jc w:val="center"/>
      </w:pPr>
      <w:bookmarkStart w:id="2152"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r w:rsidRPr="002E735D">
        <w:t>Skenario Use Case Lapoan Siswa Bermasalah</w:t>
      </w:r>
      <w:bookmarkEnd w:id="215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r>
              <w:t>Laporan 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ini merupakan use case yang berisikan data absen siswa </w:t>
            </w:r>
            <w:r w:rsidR="009B6B0A">
              <w:t>bermasalah</w:t>
            </w:r>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lastRenderedPageBreak/>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r>
              <w:t>Tidak terdapat data siswa bermasalah</w:t>
            </w:r>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r>
              <w:t>sistem menampilkan data siswa bermasalah</w:t>
            </w:r>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r>
              <w:t xml:space="preserve">Mengakses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r>
              <w:t xml:space="preserve">Menerima </w:t>
            </w:r>
            <w:r w:rsidR="006D1D4A">
              <w:t>l</w:t>
            </w:r>
            <w:r w:rsidR="00B956F6">
              <w:t xml:space="preserve">aporan </w:t>
            </w:r>
            <w:r w:rsidR="006D1D4A">
              <w:t>s</w:t>
            </w:r>
            <w:r w:rsidR="00B956F6">
              <w:t xml:space="preserve">iswa </w:t>
            </w:r>
            <w:r w:rsidR="006D1D4A">
              <w:t>b</w:t>
            </w:r>
            <w:r w:rsidR="00B956F6">
              <w:t>ermasalah dari sistem.</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r>
              <w:t>Mengelola laporan siswa bermasalah</w:t>
            </w:r>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r w:rsidRPr="001B1AF9">
              <w:rPr>
                <w:b/>
                <w:bCs/>
              </w:rPr>
              <w:t>Skenario Eksepsi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r w:rsidRPr="001B1AF9">
              <w:rPr>
                <w:b/>
                <w:bCs/>
              </w:rPr>
              <w:t>Aksi Aktor</w:t>
            </w:r>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r w:rsidRPr="001B1AF9">
              <w:rPr>
                <w:b/>
                <w:bCs/>
              </w:rPr>
              <w:t>Reaksi Sistem</w:t>
            </w:r>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a. Memeriksa data ternyata terdapat siswa yang berstatus alpha</w:t>
            </w:r>
            <w:r w:rsidR="009B6B0A">
              <w:t xml:space="preserve"> lebih dari 3</w:t>
            </w:r>
            <w:r w:rsidR="00C62E02">
              <w:t xml:space="preserve"> kali</w:t>
            </w:r>
            <w:r w:rsidR="006D1D4A">
              <w:t>, 6 kali dan 9 kali yang kemudian memanggil notifikasi siswa bermasalah</w:t>
            </w:r>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3a. Menampilkan laporan siswa yang berstatus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4a. Guru BK menerima Laporan dari sistem</w:t>
            </w:r>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2153" w:name="_heading=h.nmf14n"/>
      <w:bookmarkStart w:id="2154" w:name="_heading=h.37m2jsg"/>
      <w:bookmarkStart w:id="2155" w:name="_Toc80034250"/>
      <w:bookmarkStart w:id="2156" w:name="_Toc83115751"/>
      <w:bookmarkEnd w:id="2153"/>
      <w:bookmarkEnd w:id="2154"/>
      <w:r>
        <w:t>Sequence Diagram</w:t>
      </w:r>
      <w:bookmarkEnd w:id="2155"/>
      <w:bookmarkEnd w:id="2156"/>
    </w:p>
    <w:p w14:paraId="7FA41AB2" w14:textId="2E11423C" w:rsidR="004A229B" w:rsidRDefault="004A229B" w:rsidP="004A229B">
      <w:pPr>
        <w:ind w:firstLine="851"/>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18579DC5" w:rsidR="005B28D5" w:rsidRPr="00194DFD" w:rsidRDefault="005B28D5" w:rsidP="005B28D5">
      <w:pPr>
        <w:ind w:firstLine="426"/>
        <w:rPr>
          <w:lang w:eastAsia="en-US"/>
        </w:rPr>
      </w:pPr>
      <w:r w:rsidRPr="005B28D5">
        <w:rPr>
          <w:i/>
        </w:rPr>
        <w:t>Sequence diagram</w:t>
      </w:r>
      <w:r>
        <w:t xml:space="preserve"> ini menjelaskan interaksi admin dengan sistem dalam </w:t>
      </w:r>
      <w:r w:rsidRPr="005B28D5">
        <w:rPr>
          <w:lang w:val="id-ID"/>
        </w:rPr>
        <w:t xml:space="preserve">melihat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1F2641" w:rsidRPr="00EC77EA" w:rsidRDefault="001F2641" w:rsidP="005700E8">
                            <w:pPr>
                              <w:pStyle w:val="Caption"/>
                              <w:jc w:val="center"/>
                              <w:rPr>
                                <w:noProof/>
                                <w:sz w:val="24"/>
                                <w:szCs w:val="24"/>
                              </w:rPr>
                            </w:pPr>
                            <w:bookmarkStart w:id="2157"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Absen</w:t>
                            </w:r>
                            <w:bookmarkEnd w:id="2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9"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hBLD&#10;NGp0EG0gX6Al6EJ+GutzTNtbTAwt+lHnwe/RGWG3ldPxi4AIxpHp643dWI2jczaeLhaLGSUcY/Pp&#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FORHA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1F2641" w:rsidRPr="00EC77EA" w:rsidRDefault="001F2641" w:rsidP="005700E8">
                      <w:pPr>
                        <w:pStyle w:val="Caption"/>
                        <w:jc w:val="center"/>
                        <w:rPr>
                          <w:noProof/>
                          <w:sz w:val="24"/>
                          <w:szCs w:val="24"/>
                        </w:rPr>
                      </w:pPr>
                      <w:bookmarkStart w:id="2158"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Absen</w:t>
                      </w:r>
                      <w:bookmarkEnd w:id="2158"/>
                    </w:p>
                  </w:txbxContent>
                </v:textbox>
              </v:shape>
            </w:pict>
          </mc:Fallback>
        </mc:AlternateContent>
      </w:r>
      <w:r>
        <w:rPr>
          <w:noProof/>
        </w:rPr>
        <w:drawing>
          <wp:inline distT="0" distB="0" distL="0" distR="0" wp14:anchorId="3639D6E3" wp14:editId="4BFFA23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p>
    <w:p w14:paraId="04EBE49C" w14:textId="4277593F" w:rsidR="00A613C5" w:rsidRDefault="00A613C5" w:rsidP="0083024D">
      <w:pPr>
        <w:jc w:val="center"/>
        <w:rPr>
          <w:lang w:val="id-ID"/>
        </w:rPr>
      </w:pPr>
    </w:p>
    <w:p w14:paraId="77A79A41" w14:textId="28FF2FB6" w:rsidR="005700E8" w:rsidDel="0036406D" w:rsidRDefault="005700E8" w:rsidP="0083024D">
      <w:pPr>
        <w:jc w:val="center"/>
        <w:rPr>
          <w:del w:id="2159" w:author="Rafi Aziizi" w:date="2021-11-12T11:29:00Z"/>
          <w:lang w:val="id-ID"/>
        </w:rPr>
      </w:pPr>
    </w:p>
    <w:p w14:paraId="53AD121F" w14:textId="60D62C23" w:rsidR="005700E8" w:rsidDel="0036406D" w:rsidRDefault="005700E8" w:rsidP="0083024D">
      <w:pPr>
        <w:jc w:val="center"/>
        <w:rPr>
          <w:del w:id="2160" w:author="Rafi Aziizi" w:date="2021-11-12T11:29:00Z"/>
          <w:lang w:val="id-ID"/>
        </w:rPr>
      </w:pPr>
    </w:p>
    <w:p w14:paraId="7389788D" w14:textId="13681E73" w:rsidR="005700E8" w:rsidDel="0036406D" w:rsidRDefault="005700E8" w:rsidP="0083024D">
      <w:pPr>
        <w:jc w:val="center"/>
        <w:rPr>
          <w:del w:id="2161" w:author="Rafi Aziizi" w:date="2021-11-12T11:29:00Z"/>
          <w:lang w:val="id-ID"/>
        </w:rPr>
      </w:pPr>
    </w:p>
    <w:p w14:paraId="40C2E0DE" w14:textId="1C64CC30" w:rsidR="005700E8" w:rsidDel="0036406D" w:rsidRDefault="005700E8" w:rsidP="0083024D">
      <w:pPr>
        <w:jc w:val="center"/>
        <w:rPr>
          <w:del w:id="2162" w:author="Rafi Aziizi" w:date="2021-11-12T11:29:00Z"/>
          <w:lang w:val="id-ID"/>
        </w:rPr>
      </w:pPr>
    </w:p>
    <w:p w14:paraId="2DF53938" w14:textId="61FA1FEF" w:rsidR="005700E8" w:rsidDel="0036406D" w:rsidRDefault="005700E8" w:rsidP="0083024D">
      <w:pPr>
        <w:jc w:val="center"/>
        <w:rPr>
          <w:del w:id="2163" w:author="Rafi Aziizi" w:date="2021-11-12T11:29:00Z"/>
          <w:lang w:val="id-ID"/>
        </w:rPr>
      </w:pPr>
    </w:p>
    <w:p w14:paraId="3DC40498" w14:textId="53A7ED23" w:rsidR="005700E8" w:rsidDel="0036406D" w:rsidRDefault="005700E8" w:rsidP="0083024D">
      <w:pPr>
        <w:jc w:val="center"/>
        <w:rPr>
          <w:del w:id="2164" w:author="Rafi Aziizi" w:date="2021-11-12T11:29:00Z"/>
          <w:lang w:val="id-ID"/>
        </w:rPr>
      </w:pPr>
    </w:p>
    <w:p w14:paraId="74542003" w14:textId="6C414555" w:rsidR="005700E8" w:rsidDel="0036406D" w:rsidRDefault="005700E8" w:rsidP="0083024D">
      <w:pPr>
        <w:jc w:val="center"/>
        <w:rPr>
          <w:del w:id="2165" w:author="Rafi Aziizi" w:date="2021-11-12T11:29:00Z"/>
          <w:lang w:val="id-ID"/>
        </w:rPr>
      </w:pPr>
    </w:p>
    <w:p w14:paraId="3F6F395B" w14:textId="1F0DC41E" w:rsidR="005700E8" w:rsidDel="0036406D" w:rsidRDefault="005700E8" w:rsidP="0083024D">
      <w:pPr>
        <w:jc w:val="center"/>
        <w:rPr>
          <w:del w:id="2166" w:author="Rafi Aziizi" w:date="2021-11-12T11:29:00Z"/>
          <w:lang w:val="id-ID"/>
        </w:rPr>
      </w:pPr>
    </w:p>
    <w:p w14:paraId="546878AF" w14:textId="6E297EA6" w:rsidR="005700E8" w:rsidDel="0036406D" w:rsidRDefault="005700E8" w:rsidP="0083024D">
      <w:pPr>
        <w:jc w:val="center"/>
        <w:rPr>
          <w:del w:id="2167" w:author="Rafi Aziizi" w:date="2021-11-12T11:29:00Z"/>
          <w:lang w:val="id-ID"/>
        </w:rPr>
      </w:pPr>
    </w:p>
    <w:p w14:paraId="33E9F13E" w14:textId="30D89976" w:rsidR="005700E8" w:rsidDel="007C5FA9" w:rsidRDefault="005700E8" w:rsidP="0083024D">
      <w:pPr>
        <w:jc w:val="center"/>
        <w:rPr>
          <w:del w:id="2168" w:author="Rafi Aziizi" w:date="2021-11-12T10:48:00Z"/>
          <w:lang w:val="id-ID"/>
        </w:rPr>
      </w:pPr>
    </w:p>
    <w:p w14:paraId="008417B7" w14:textId="668E84C5" w:rsidR="005700E8" w:rsidDel="007C5FA9" w:rsidRDefault="005700E8" w:rsidP="0083024D">
      <w:pPr>
        <w:jc w:val="center"/>
        <w:rPr>
          <w:del w:id="2169" w:author="Rafi Aziizi" w:date="2021-11-12T10:48:00Z"/>
          <w:lang w:val="id-ID"/>
        </w:rPr>
      </w:pPr>
    </w:p>
    <w:p w14:paraId="24DC2B13" w14:textId="48EC98A5" w:rsidR="005700E8" w:rsidRPr="005700E8" w:rsidDel="0036406D" w:rsidRDefault="005700E8" w:rsidP="005700E8">
      <w:pPr>
        <w:rPr>
          <w:del w:id="2170" w:author="Rafi Aziizi" w:date="2021-11-12T11:29:00Z"/>
        </w:rPr>
      </w:pPr>
    </w:p>
    <w:p w14:paraId="30BD1BB6" w14:textId="4E79D64B" w:rsidR="004A229B" w:rsidRPr="005B28D5" w:rsidRDefault="004A229B" w:rsidP="00FF2590">
      <w:pPr>
        <w:pStyle w:val="ListParagraph"/>
        <w:numPr>
          <w:ilvl w:val="0"/>
          <w:numId w:val="42"/>
        </w:numPr>
        <w:ind w:left="426"/>
        <w:rPr>
          <w:lang w:val="id-ID"/>
        </w:rPr>
      </w:pPr>
      <w:r>
        <w:t>Kelola Admin</w:t>
      </w:r>
    </w:p>
    <w:p w14:paraId="07B3073C" w14:textId="5CC53EBF" w:rsidR="000B5DA5" w:rsidRPr="00273DAD" w:rsidRDefault="005B28D5" w:rsidP="00273DAD">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pada</w:t>
      </w:r>
      <w:r w:rsidRPr="005B28D5">
        <w:rPr>
          <w:lang w:val="id-ID"/>
        </w:rPr>
        <w:t xml:space="preserve"> Gambar</w:t>
      </w:r>
      <w:r w:rsidR="00194DFD">
        <w:t xml:space="preserve"> 3.10.</w:t>
      </w:r>
    </w:p>
    <w:p w14:paraId="0049A577" w14:textId="226566AB" w:rsidR="00194DFD" w:rsidRDefault="00194DFD" w:rsidP="0083024D">
      <w:pPr>
        <w:jc w:val="center"/>
        <w:rPr>
          <w:lang w:val="id-ID"/>
        </w:rPr>
      </w:pPr>
      <w:r>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F2641" w:rsidRPr="00350773" w:rsidRDefault="001F2641" w:rsidP="00194DFD">
                            <w:pPr>
                              <w:pStyle w:val="Caption"/>
                              <w:jc w:val="center"/>
                              <w:rPr>
                                <w:noProof/>
                                <w:sz w:val="24"/>
                                <w:szCs w:val="24"/>
                              </w:rPr>
                            </w:pPr>
                            <w:bookmarkStart w:id="2171"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2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0"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hz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D1Xmhz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1F2641" w:rsidRPr="00350773" w:rsidRDefault="001F2641" w:rsidP="00194DFD">
                      <w:pPr>
                        <w:pStyle w:val="Caption"/>
                        <w:jc w:val="center"/>
                        <w:rPr>
                          <w:noProof/>
                          <w:sz w:val="24"/>
                          <w:szCs w:val="24"/>
                        </w:rPr>
                      </w:pPr>
                      <w:bookmarkStart w:id="2172"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2172"/>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t>Kelola Guru</w:t>
      </w:r>
    </w:p>
    <w:p w14:paraId="616033B7" w14:textId="20F15DF4" w:rsidR="005B28D5" w:rsidRPr="00194DFD" w:rsidDel="007C5FA9" w:rsidRDefault="005B28D5" w:rsidP="005B28D5">
      <w:pPr>
        <w:ind w:firstLine="426"/>
        <w:rPr>
          <w:del w:id="2173"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pada</w:t>
      </w:r>
      <w:r w:rsidRPr="005B28D5">
        <w:rPr>
          <w:lang w:val="id-ID"/>
        </w:rPr>
        <w:t xml:space="preserve"> Gambar</w:t>
      </w:r>
      <w:r w:rsidR="00194DFD">
        <w:t xml:space="preserve"> 3.11</w:t>
      </w:r>
      <w:ins w:id="2174" w:author="Rafi Aziizi" w:date="2021-11-12T10:48:00Z">
        <w:r w:rsidR="007C5FA9">
          <w:t>.</w:t>
        </w:r>
      </w:ins>
      <w:del w:id="2175" w:author="Rafi Aziizi" w:date="2021-11-12T10:48:00Z">
        <w:r w:rsidR="00194DFD" w:rsidDel="007C5FA9">
          <w:delText>.</w:delText>
        </w:r>
      </w:del>
    </w:p>
    <w:p w14:paraId="6A0DE143" w14:textId="6F3E26C5" w:rsidR="005B28D5" w:rsidDel="007C5FA9" w:rsidRDefault="005B28D5">
      <w:pPr>
        <w:rPr>
          <w:del w:id="2176" w:author="Rafi Aziizi" w:date="2021-11-12T10:48:00Z"/>
          <w:lang w:val="id-ID"/>
        </w:rPr>
        <w:pPrChange w:id="2177" w:author="Rafi Aziizi" w:date="2021-11-12T10:48:00Z">
          <w:pPr>
            <w:ind w:left="66"/>
          </w:pPr>
        </w:pPrChange>
      </w:pPr>
    </w:p>
    <w:p w14:paraId="4AC535D6" w14:textId="3E62568B" w:rsidR="00194DFD" w:rsidDel="007C5FA9" w:rsidRDefault="00194DFD">
      <w:pPr>
        <w:rPr>
          <w:del w:id="2178" w:author="Rafi Aziizi" w:date="2021-11-12T10:48:00Z"/>
          <w:lang w:val="id-ID"/>
        </w:rPr>
        <w:pPrChange w:id="2179" w:author="Rafi Aziizi" w:date="2021-11-12T10:48:00Z">
          <w:pPr>
            <w:ind w:left="66"/>
          </w:pPr>
        </w:pPrChange>
      </w:pPr>
    </w:p>
    <w:p w14:paraId="7EE36F90" w14:textId="5D9ED974" w:rsidR="00194DFD" w:rsidDel="007C5FA9" w:rsidRDefault="00194DFD">
      <w:pPr>
        <w:rPr>
          <w:del w:id="2180" w:author="Rafi Aziizi" w:date="2021-11-12T10:48:00Z"/>
          <w:lang w:val="id-ID"/>
        </w:rPr>
        <w:pPrChange w:id="2181" w:author="Rafi Aziizi" w:date="2021-11-12T10:48:00Z">
          <w:pPr>
            <w:ind w:left="66"/>
          </w:pPr>
        </w:pPrChange>
      </w:pPr>
    </w:p>
    <w:p w14:paraId="7244AF3F" w14:textId="32091181" w:rsidR="00194DFD" w:rsidDel="007C5FA9" w:rsidRDefault="00194DFD">
      <w:pPr>
        <w:rPr>
          <w:del w:id="2182" w:author="Rafi Aziizi" w:date="2021-11-12T10:48:00Z"/>
          <w:lang w:val="id-ID"/>
        </w:rPr>
        <w:pPrChange w:id="2183" w:author="Rafi Aziizi" w:date="2021-11-12T10:48:00Z">
          <w:pPr>
            <w:ind w:left="66"/>
          </w:pPr>
        </w:pPrChange>
      </w:pPr>
    </w:p>
    <w:p w14:paraId="456E347B" w14:textId="2FE032BE" w:rsidR="00194DFD" w:rsidRDefault="00194DFD">
      <w:pPr>
        <w:ind w:firstLine="426"/>
        <w:rPr>
          <w:lang w:val="id-ID"/>
        </w:rPr>
        <w:pPrChange w:id="2184" w:author="Rafi Aziizi" w:date="2021-11-12T10:48:00Z">
          <w:pPr>
            <w:ind w:left="66"/>
          </w:pPr>
        </w:pPrChange>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F2641" w:rsidRPr="00C5067F" w:rsidRDefault="001F2641" w:rsidP="00194DFD">
                            <w:pPr>
                              <w:pStyle w:val="Caption"/>
                              <w:jc w:val="center"/>
                              <w:rPr>
                                <w:noProof/>
                                <w:sz w:val="24"/>
                                <w:szCs w:val="24"/>
                              </w:rPr>
                            </w:pPr>
                            <w:bookmarkStart w:id="2185"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2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1"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ll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" stroked="f">
                <v:textbox style="mso-fit-shape-to-text:t" inset="0,0,0,0">
                  <w:txbxContent>
                    <w:p w14:paraId="1AD26FFE" w14:textId="713193C6" w:rsidR="001F2641" w:rsidRPr="00C5067F" w:rsidRDefault="001F2641" w:rsidP="00194DFD">
                      <w:pPr>
                        <w:pStyle w:val="Caption"/>
                        <w:jc w:val="center"/>
                        <w:rPr>
                          <w:noProof/>
                          <w:sz w:val="24"/>
                          <w:szCs w:val="24"/>
                        </w:rPr>
                      </w:pPr>
                      <w:bookmarkStart w:id="2186"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2186"/>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F2641" w:rsidRPr="009704AE" w:rsidRDefault="001F2641" w:rsidP="00194DFD">
                            <w:pPr>
                              <w:pStyle w:val="Caption"/>
                              <w:jc w:val="center"/>
                              <w:rPr>
                                <w:noProof/>
                                <w:sz w:val="24"/>
                                <w:szCs w:val="24"/>
                              </w:rPr>
                            </w:pPr>
                            <w:bookmarkStart w:id="2187"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Dagram Kelola Kelas,</w:t>
                            </w:r>
                            <w:bookmarkEnd w:id="2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2"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4JI4pz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F2641" w:rsidRPr="009704AE" w:rsidRDefault="001F2641" w:rsidP="00194DFD">
                      <w:pPr>
                        <w:pStyle w:val="Caption"/>
                        <w:jc w:val="center"/>
                        <w:rPr>
                          <w:noProof/>
                          <w:sz w:val="24"/>
                          <w:szCs w:val="24"/>
                        </w:rPr>
                      </w:pPr>
                      <w:bookmarkStart w:id="2188"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Dagram Kelola Kelas,</w:t>
                      </w:r>
                      <w:bookmarkEnd w:id="2188"/>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Del="007C5FA9" w:rsidRDefault="0083024D" w:rsidP="0083024D">
      <w:pPr>
        <w:ind w:firstLine="426"/>
        <w:rPr>
          <w:del w:id="2189"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pada</w:t>
      </w:r>
      <w:r w:rsidRPr="005B28D5">
        <w:rPr>
          <w:lang w:val="id-ID"/>
        </w:rPr>
        <w:t xml:space="preserve"> Gambar</w:t>
      </w:r>
      <w:r w:rsidR="00194DFD">
        <w:t xml:space="preserve"> 3.13.</w:t>
      </w:r>
    </w:p>
    <w:p w14:paraId="078B6A1D" w14:textId="77777777" w:rsidR="00194DFD" w:rsidDel="007C5FA9" w:rsidRDefault="00194DFD" w:rsidP="0083024D">
      <w:pPr>
        <w:jc w:val="center"/>
        <w:rPr>
          <w:del w:id="2190" w:author="Rafi Aziizi" w:date="2021-11-12T10:48:00Z"/>
          <w:lang w:val="id-ID"/>
        </w:rPr>
      </w:pPr>
    </w:p>
    <w:p w14:paraId="66298CFF" w14:textId="77777777" w:rsidR="00194DFD" w:rsidDel="007C5FA9" w:rsidRDefault="00194DFD" w:rsidP="0083024D">
      <w:pPr>
        <w:jc w:val="center"/>
        <w:rPr>
          <w:del w:id="2191" w:author="Rafi Aziizi" w:date="2021-11-12T10:48:00Z"/>
          <w:lang w:val="id-ID"/>
        </w:rPr>
      </w:pPr>
    </w:p>
    <w:p w14:paraId="68CD2D11" w14:textId="77777777" w:rsidR="00194DFD" w:rsidDel="007C5FA9" w:rsidRDefault="00194DFD" w:rsidP="0083024D">
      <w:pPr>
        <w:jc w:val="center"/>
        <w:rPr>
          <w:del w:id="2192" w:author="Rafi Aziizi" w:date="2021-11-12T10:48:00Z"/>
          <w:lang w:val="id-ID"/>
        </w:rPr>
      </w:pPr>
    </w:p>
    <w:p w14:paraId="126AC7FA" w14:textId="77777777" w:rsidR="00194DFD" w:rsidDel="007C5FA9" w:rsidRDefault="00194DFD" w:rsidP="0083024D">
      <w:pPr>
        <w:jc w:val="center"/>
        <w:rPr>
          <w:del w:id="2193" w:author="Rafi Aziizi" w:date="2021-11-12T10:48:00Z"/>
          <w:lang w:val="id-ID"/>
        </w:rPr>
      </w:pPr>
    </w:p>
    <w:p w14:paraId="3406827F" w14:textId="77777777" w:rsidR="00194DFD" w:rsidDel="007C5FA9" w:rsidRDefault="00194DFD">
      <w:pPr>
        <w:ind w:firstLine="426"/>
        <w:rPr>
          <w:del w:id="2194" w:author="Rafi Aziizi" w:date="2021-11-12T10:48:00Z"/>
          <w:lang w:val="id-ID"/>
        </w:rPr>
        <w:pPrChange w:id="2195" w:author="Rafi Aziizi" w:date="2021-11-12T10:48:00Z">
          <w:pPr>
            <w:jc w:val="center"/>
          </w:pPr>
        </w:pPrChange>
      </w:pPr>
    </w:p>
    <w:p w14:paraId="53B0D51B" w14:textId="77777777" w:rsidR="00194DFD" w:rsidDel="007C5FA9" w:rsidRDefault="00194DFD">
      <w:pPr>
        <w:rPr>
          <w:del w:id="2196" w:author="Rafi Aziizi" w:date="2021-11-12T10:48:00Z"/>
          <w:lang w:val="id-ID"/>
        </w:rPr>
        <w:pPrChange w:id="2197" w:author="Rafi Aziizi" w:date="2021-11-12T10:48:00Z">
          <w:pPr>
            <w:jc w:val="center"/>
          </w:pPr>
        </w:pPrChange>
      </w:pPr>
    </w:p>
    <w:p w14:paraId="23C338EC" w14:textId="77777777" w:rsidR="00194DFD" w:rsidRDefault="00194DFD">
      <w:pPr>
        <w:rPr>
          <w:lang w:val="id-ID"/>
        </w:rPr>
        <w:pPrChange w:id="2198" w:author="Rafi Aziizi" w:date="2021-11-12T10:48:00Z">
          <w:pPr>
            <w:jc w:val="center"/>
          </w:pPr>
        </w:pPrChange>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F2641" w:rsidRPr="005601DB" w:rsidRDefault="001F2641" w:rsidP="00194DFD">
                            <w:pPr>
                              <w:pStyle w:val="Caption"/>
                              <w:jc w:val="center"/>
                              <w:rPr>
                                <w:noProof/>
                                <w:sz w:val="24"/>
                                <w:szCs w:val="24"/>
                              </w:rPr>
                            </w:pPr>
                            <w:bookmarkStart w:id="2199"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2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3"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bAMQ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pSAGwD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F2641" w:rsidRPr="005601DB" w:rsidRDefault="001F2641" w:rsidP="00194DFD">
                      <w:pPr>
                        <w:pStyle w:val="Caption"/>
                        <w:jc w:val="center"/>
                        <w:rPr>
                          <w:noProof/>
                          <w:sz w:val="24"/>
                          <w:szCs w:val="24"/>
                        </w:rPr>
                      </w:pPr>
                      <w:bookmarkStart w:id="2200"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2200"/>
                    </w:p>
                  </w:txbxContent>
                </v:textbox>
              </v:shape>
            </w:pict>
          </mc:Fallback>
        </mc:AlternateContent>
      </w:r>
      <w:r>
        <w:rPr>
          <w:noProof/>
        </w:rPr>
        <w:drawing>
          <wp:inline distT="0" distB="0" distL="0" distR="0" wp14:anchorId="29789973" wp14:editId="240A115A">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p>
    <w:p w14:paraId="7C72326D" w14:textId="127C7F71" w:rsidR="00194DFD" w:rsidDel="007C5FA9" w:rsidRDefault="00194DFD" w:rsidP="0083024D">
      <w:pPr>
        <w:jc w:val="center"/>
        <w:rPr>
          <w:del w:id="2201" w:author="Rafi Aziizi" w:date="2021-11-12T10:49:00Z"/>
          <w:lang w:val="id-ID"/>
        </w:rPr>
      </w:pPr>
    </w:p>
    <w:p w14:paraId="712AC1C5" w14:textId="31487108" w:rsidR="00A2766B" w:rsidDel="007C5FA9" w:rsidRDefault="00A2766B">
      <w:pPr>
        <w:rPr>
          <w:del w:id="2202" w:author="Rafi Aziizi" w:date="2021-11-12T10:49:00Z"/>
          <w:lang w:val="id-ID"/>
        </w:rPr>
        <w:pPrChange w:id="2203" w:author="Rafi Aziizi" w:date="2021-11-12T10:49:00Z">
          <w:pPr>
            <w:jc w:val="center"/>
          </w:pPr>
        </w:pPrChange>
      </w:pPr>
    </w:p>
    <w:p w14:paraId="03EE534E" w14:textId="43250763" w:rsidR="00194DFD" w:rsidDel="007C5FA9" w:rsidRDefault="00194DFD">
      <w:pPr>
        <w:rPr>
          <w:del w:id="2204" w:author="Rafi Aziizi" w:date="2021-11-12T10:49:00Z"/>
          <w:lang w:val="id-ID"/>
        </w:rPr>
        <w:pPrChange w:id="2205" w:author="Rafi Aziizi" w:date="2021-11-12T10:49:00Z">
          <w:pPr>
            <w:jc w:val="center"/>
          </w:pPr>
        </w:pPrChange>
      </w:pPr>
    </w:p>
    <w:p w14:paraId="67DABC72" w14:textId="7E9945BD" w:rsidR="00194DFD" w:rsidDel="007C5FA9" w:rsidRDefault="00194DFD">
      <w:pPr>
        <w:rPr>
          <w:del w:id="2206" w:author="Rafi Aziizi" w:date="2021-11-12T10:49:00Z"/>
          <w:lang w:val="id-ID"/>
        </w:rPr>
        <w:pPrChange w:id="2207" w:author="Rafi Aziizi" w:date="2021-11-12T10:49:00Z">
          <w:pPr>
            <w:jc w:val="center"/>
          </w:pPr>
        </w:pPrChange>
      </w:pPr>
    </w:p>
    <w:p w14:paraId="347261D6" w14:textId="59156FA0" w:rsidR="00194DFD" w:rsidDel="007C5FA9" w:rsidRDefault="00194DFD">
      <w:pPr>
        <w:rPr>
          <w:del w:id="2208" w:author="Rafi Aziizi" w:date="2021-11-12T10:49:00Z"/>
          <w:lang w:val="id-ID"/>
        </w:rPr>
        <w:pPrChange w:id="2209" w:author="Rafi Aziizi" w:date="2021-11-12T10:49:00Z">
          <w:pPr>
            <w:jc w:val="center"/>
          </w:pPr>
        </w:pPrChange>
      </w:pPr>
    </w:p>
    <w:p w14:paraId="200D187B" w14:textId="266832A8" w:rsidR="00194DFD" w:rsidDel="007C5FA9" w:rsidRDefault="00194DFD">
      <w:pPr>
        <w:rPr>
          <w:del w:id="2210" w:author="Rafi Aziizi" w:date="2021-11-12T10:49:00Z"/>
          <w:lang w:val="id-ID"/>
        </w:rPr>
        <w:pPrChange w:id="2211" w:author="Rafi Aziizi" w:date="2021-11-12T10:49:00Z">
          <w:pPr>
            <w:jc w:val="center"/>
          </w:pPr>
        </w:pPrChange>
      </w:pPr>
    </w:p>
    <w:p w14:paraId="53F20B99" w14:textId="066C0F3B" w:rsidR="00194DFD" w:rsidDel="007C5FA9" w:rsidRDefault="00194DFD">
      <w:pPr>
        <w:rPr>
          <w:del w:id="2212" w:author="Rafi Aziizi" w:date="2021-11-12T10:49:00Z"/>
          <w:lang w:val="id-ID"/>
        </w:rPr>
        <w:pPrChange w:id="2213" w:author="Rafi Aziizi" w:date="2021-11-12T10:49:00Z">
          <w:pPr>
            <w:jc w:val="center"/>
          </w:pPr>
        </w:pPrChange>
      </w:pPr>
    </w:p>
    <w:p w14:paraId="1662B3D3" w14:textId="7A9106BF" w:rsidR="00194DFD" w:rsidDel="007C5FA9" w:rsidRDefault="00194DFD">
      <w:pPr>
        <w:rPr>
          <w:del w:id="2214" w:author="Rafi Aziizi" w:date="2021-11-12T10:49:00Z"/>
          <w:lang w:val="id-ID"/>
        </w:rPr>
        <w:pPrChange w:id="2215" w:author="Rafi Aziizi" w:date="2021-11-12T10:49:00Z">
          <w:pPr>
            <w:jc w:val="center"/>
          </w:pPr>
        </w:pPrChange>
      </w:pPr>
    </w:p>
    <w:p w14:paraId="0D649402" w14:textId="28BCD60F" w:rsidR="00194DFD" w:rsidDel="007C5FA9" w:rsidRDefault="00194DFD">
      <w:pPr>
        <w:rPr>
          <w:del w:id="2216" w:author="Rafi Aziizi" w:date="2021-11-12T10:49:00Z"/>
          <w:lang w:val="id-ID"/>
        </w:rPr>
        <w:pPrChange w:id="2217" w:author="Rafi Aziizi" w:date="2021-11-12T10:49:00Z">
          <w:pPr>
            <w:jc w:val="center"/>
          </w:pPr>
        </w:pPrChange>
      </w:pPr>
    </w:p>
    <w:p w14:paraId="0EBC088C" w14:textId="6F6CBCE9" w:rsidR="00194DFD" w:rsidDel="007C5FA9" w:rsidRDefault="00194DFD">
      <w:pPr>
        <w:rPr>
          <w:del w:id="2218" w:author="Rafi Aziizi" w:date="2021-11-12T10:49:00Z"/>
          <w:lang w:val="id-ID"/>
        </w:rPr>
        <w:pPrChange w:id="2219" w:author="Rafi Aziizi" w:date="2021-11-12T10:49:00Z">
          <w:pPr>
            <w:jc w:val="center"/>
          </w:pPr>
        </w:pPrChange>
      </w:pPr>
    </w:p>
    <w:p w14:paraId="53971D30" w14:textId="2CA86646" w:rsidR="00194DFD" w:rsidDel="007C5FA9" w:rsidRDefault="00194DFD">
      <w:pPr>
        <w:rPr>
          <w:del w:id="2220" w:author="Rafi Aziizi" w:date="2021-11-12T10:49:00Z"/>
          <w:lang w:val="id-ID"/>
        </w:rPr>
        <w:pPrChange w:id="2221" w:author="Rafi Aziizi" w:date="2021-11-12T10:49:00Z">
          <w:pPr>
            <w:jc w:val="center"/>
          </w:pPr>
        </w:pPrChange>
      </w:pPr>
    </w:p>
    <w:p w14:paraId="3FB9FD58" w14:textId="47C4D0ED" w:rsidR="00194DFD" w:rsidDel="007C5FA9" w:rsidRDefault="00194DFD" w:rsidP="0083024D">
      <w:pPr>
        <w:jc w:val="center"/>
        <w:rPr>
          <w:del w:id="2222" w:author="Rafi Aziizi" w:date="2021-11-12T10:49:00Z"/>
          <w:lang w:val="id-ID"/>
        </w:rPr>
      </w:pPr>
    </w:p>
    <w:p w14:paraId="6DFE32E7" w14:textId="148AD307" w:rsidR="00194DFD" w:rsidDel="007C5FA9" w:rsidRDefault="00194DFD" w:rsidP="0083024D">
      <w:pPr>
        <w:jc w:val="center"/>
        <w:rPr>
          <w:del w:id="2223" w:author="Rafi Aziizi" w:date="2021-11-12T10:49:00Z"/>
          <w:lang w:val="id-ID"/>
        </w:rPr>
      </w:pPr>
    </w:p>
    <w:p w14:paraId="5ECA879E" w14:textId="4C3269FE" w:rsidR="00194DFD" w:rsidDel="007C5FA9" w:rsidRDefault="00194DFD" w:rsidP="0083024D">
      <w:pPr>
        <w:jc w:val="center"/>
        <w:rPr>
          <w:del w:id="2224" w:author="Rafi Aziizi" w:date="2021-11-12T10:49:00Z"/>
          <w:lang w:val="id-ID"/>
        </w:rPr>
      </w:pPr>
    </w:p>
    <w:p w14:paraId="0E81666E" w14:textId="15434F59" w:rsidR="00194DFD" w:rsidDel="007C5FA9" w:rsidRDefault="00194DFD">
      <w:pPr>
        <w:rPr>
          <w:del w:id="2225" w:author="Rafi Aziizi" w:date="2021-11-12T10:49:00Z"/>
          <w:lang w:val="id-ID"/>
        </w:rPr>
        <w:pPrChange w:id="2226" w:author="Rafi Aziizi" w:date="2021-11-12T10:49:00Z">
          <w:pPr>
            <w:jc w:val="center"/>
          </w:pPr>
        </w:pPrChange>
      </w:pPr>
    </w:p>
    <w:p w14:paraId="5247C473" w14:textId="264855AF" w:rsidR="00194DFD" w:rsidDel="007C5FA9" w:rsidRDefault="00194DFD" w:rsidP="0083024D">
      <w:pPr>
        <w:jc w:val="center"/>
        <w:rPr>
          <w:del w:id="2227" w:author="Rafi Aziizi" w:date="2021-11-12T10:49:00Z"/>
          <w:lang w:val="id-ID"/>
        </w:rPr>
      </w:pPr>
    </w:p>
    <w:p w14:paraId="400BCF40" w14:textId="55837C5D" w:rsidR="00194DFD" w:rsidDel="007C5FA9" w:rsidRDefault="00194DFD" w:rsidP="0083024D">
      <w:pPr>
        <w:jc w:val="center"/>
        <w:rPr>
          <w:del w:id="2228" w:author="Rafi Aziizi" w:date="2021-11-12T10:49:00Z"/>
          <w:lang w:val="id-ID"/>
        </w:rPr>
      </w:pPr>
    </w:p>
    <w:p w14:paraId="37528C55" w14:textId="06FA42E9" w:rsidR="00194DFD" w:rsidDel="007C5FA9" w:rsidRDefault="00194DFD" w:rsidP="0083024D">
      <w:pPr>
        <w:jc w:val="center"/>
        <w:rPr>
          <w:del w:id="2229" w:author="Rafi Aziizi" w:date="2021-11-12T10:49:00Z"/>
          <w:lang w:val="id-ID"/>
        </w:rPr>
      </w:pPr>
    </w:p>
    <w:p w14:paraId="140C3838" w14:textId="33D5719E" w:rsidR="00194DFD" w:rsidDel="007C5FA9" w:rsidRDefault="00194DFD" w:rsidP="0083024D">
      <w:pPr>
        <w:jc w:val="center"/>
        <w:rPr>
          <w:del w:id="2230" w:author="Rafi Aziizi" w:date="2021-11-12T10:49:00Z"/>
          <w:lang w:val="id-ID"/>
        </w:rPr>
      </w:pPr>
    </w:p>
    <w:p w14:paraId="1E7499DC" w14:textId="3306CA73" w:rsidR="00194DFD" w:rsidRPr="004A229B" w:rsidRDefault="00194DFD">
      <w:pPr>
        <w:rPr>
          <w:lang w:val="id-ID"/>
        </w:rPr>
        <w:pPrChange w:id="2231" w:author="Rafi Aziizi" w:date="2021-11-12T10:49:00Z">
          <w:pPr>
            <w:jc w:val="center"/>
          </w:pPr>
        </w:pPrChange>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F2641" w:rsidRPr="00140D99" w:rsidRDefault="001F2641" w:rsidP="00194DFD">
                            <w:pPr>
                              <w:pStyle w:val="Caption"/>
                              <w:jc w:val="center"/>
                              <w:rPr>
                                <w:noProof/>
                                <w:sz w:val="24"/>
                                <w:szCs w:val="24"/>
                              </w:rPr>
                            </w:pPr>
                            <w:bookmarkStart w:id="2232"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2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4"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ajLwIAAGcEAAAOAAAAZHJzL2Uyb0RvYy54bWysVMFu2zAMvQ/YPwi6L05apG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JmblqM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F2641" w:rsidRPr="00140D99" w:rsidRDefault="001F2641" w:rsidP="00194DFD">
                      <w:pPr>
                        <w:pStyle w:val="Caption"/>
                        <w:jc w:val="center"/>
                        <w:rPr>
                          <w:noProof/>
                          <w:sz w:val="24"/>
                          <w:szCs w:val="24"/>
                        </w:rPr>
                      </w:pPr>
                      <w:bookmarkStart w:id="2233"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2233"/>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54989FBC" w:rsidR="0083024D" w:rsidRPr="0083024D" w:rsidRDefault="0083024D" w:rsidP="0083024D">
      <w:pPr>
        <w:ind w:firstLine="426"/>
        <w:rPr>
          <w:lang w:val="id-ID"/>
        </w:rPr>
      </w:pPr>
      <w:r w:rsidRPr="005B28D5">
        <w:rPr>
          <w:i/>
        </w:rPr>
        <w:t>Sequence diagram</w:t>
      </w:r>
      <w:r>
        <w:t xml:space="preserve"> ini menjelaskan interaksi admin dengan sistem dalam </w:t>
      </w:r>
      <w:r w:rsidRPr="005B28D5">
        <w:rPr>
          <w:lang w:val="id-ID"/>
        </w:rPr>
        <w:t>melihat</w:t>
      </w:r>
      <w:r>
        <w:t xml:space="preserve"> detail data setiap siswa</w:t>
      </w:r>
      <w:r w:rsidRPr="005B28D5">
        <w:rPr>
          <w:lang w:val="id-ID"/>
        </w:rPr>
        <w:t xml:space="preserve"> </w:t>
      </w:r>
      <w:r>
        <w:t xml:space="preserve">pada </w:t>
      </w:r>
      <w:r w:rsidRPr="005B28D5">
        <w:rPr>
          <w:i/>
        </w:rPr>
        <w:t>database</w:t>
      </w:r>
      <w:r>
        <w:rPr>
          <w:i/>
        </w:rPr>
        <w:t xml:space="preserve"> </w:t>
      </w:r>
      <w:r>
        <w:rPr>
          <w:iCs/>
        </w:rPr>
        <w:t>yang akan ditampilkan pada halaman profile siswa</w:t>
      </w:r>
      <w:r>
        <w:t xml:space="preserve">. </w:t>
      </w:r>
      <w:r w:rsidRPr="005B28D5">
        <w:rPr>
          <w:i/>
        </w:rPr>
        <w:t>Sequence diagram</w:t>
      </w:r>
      <w:r>
        <w:t xml:space="preserve"> profil siswa ditunjukkan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F2641" w:rsidRPr="00B250D1" w:rsidRDefault="001F2641" w:rsidP="00194DFD">
                            <w:pPr>
                              <w:pStyle w:val="Caption"/>
                              <w:jc w:val="center"/>
                              <w:rPr>
                                <w:noProof/>
                                <w:sz w:val="24"/>
                                <w:szCs w:val="24"/>
                              </w:rPr>
                            </w:pPr>
                            <w:bookmarkStart w:id="2234"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2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5"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i9tOCC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F2641" w:rsidRPr="00B250D1" w:rsidRDefault="001F2641" w:rsidP="00194DFD">
                      <w:pPr>
                        <w:pStyle w:val="Caption"/>
                        <w:jc w:val="center"/>
                        <w:rPr>
                          <w:noProof/>
                          <w:sz w:val="24"/>
                          <w:szCs w:val="24"/>
                        </w:rPr>
                      </w:pPr>
                      <w:bookmarkStart w:id="2235"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2235"/>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r>
        <w:lastRenderedPageBreak/>
        <w:t>Profil Guru</w:t>
      </w:r>
    </w:p>
    <w:p w14:paraId="1EEEB222" w14:textId="035C2255" w:rsidR="0083024D" w:rsidRPr="0083024D" w:rsidRDefault="0083024D" w:rsidP="0083024D">
      <w:pPr>
        <w:ind w:firstLine="426"/>
        <w:rPr>
          <w:lang w:val="id-ID"/>
        </w:rPr>
      </w:pPr>
      <w:r w:rsidRPr="0083024D">
        <w:rPr>
          <w:i/>
        </w:rPr>
        <w:t>Sequence diagram</w:t>
      </w:r>
      <w:r>
        <w:t xml:space="preserve"> ini menjelaskan interaksi admin dengan sistem dalam </w:t>
      </w:r>
      <w:r w:rsidRPr="0083024D">
        <w:rPr>
          <w:lang w:val="id-ID"/>
        </w:rPr>
        <w:t>melihat</w:t>
      </w:r>
      <w:r>
        <w:t xml:space="preserve"> detail data setiap guru</w:t>
      </w:r>
      <w:r w:rsidRPr="0083024D">
        <w:rPr>
          <w:lang w:val="id-ID"/>
        </w:rPr>
        <w:t xml:space="preserve"> </w:t>
      </w:r>
      <w:r>
        <w:t xml:space="preserve">pada </w:t>
      </w:r>
      <w:r w:rsidRPr="0083024D">
        <w:rPr>
          <w:i/>
        </w:rPr>
        <w:t xml:space="preserve">database </w:t>
      </w:r>
      <w:r w:rsidRPr="0083024D">
        <w:rPr>
          <w:iCs/>
        </w:rPr>
        <w:t xml:space="preserve">yang akan ditampilkan pada halaman profile </w:t>
      </w:r>
      <w:r>
        <w:rPr>
          <w:iCs/>
        </w:rPr>
        <w:t>guru</w:t>
      </w:r>
      <w:r>
        <w:t xml:space="preserve">. </w:t>
      </w:r>
      <w:r w:rsidRPr="0083024D">
        <w:rPr>
          <w:i/>
        </w:rPr>
        <w:t>Sequence diagram</w:t>
      </w:r>
      <w:r>
        <w:t xml:space="preserve"> profil guru ditunjukkan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1F2641" w:rsidRPr="004A4934" w:rsidRDefault="001F2641" w:rsidP="00EE4F66">
                            <w:pPr>
                              <w:pStyle w:val="Caption"/>
                              <w:jc w:val="center"/>
                              <w:rPr>
                                <w:noProof/>
                                <w:sz w:val="24"/>
                                <w:szCs w:val="24"/>
                              </w:rPr>
                            </w:pPr>
                            <w:bookmarkStart w:id="2236"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2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6"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" stroked="f">
                <v:textbox style="mso-fit-shape-to-text:t" inset="0,0,0,0">
                  <w:txbxContent>
                    <w:p w14:paraId="302FC3FA" w14:textId="7041FE57" w:rsidR="001F2641" w:rsidRPr="004A4934" w:rsidRDefault="001F2641" w:rsidP="00EE4F66">
                      <w:pPr>
                        <w:pStyle w:val="Caption"/>
                        <w:jc w:val="center"/>
                        <w:rPr>
                          <w:noProof/>
                          <w:sz w:val="24"/>
                          <w:szCs w:val="24"/>
                        </w:rPr>
                      </w:pPr>
                      <w:bookmarkStart w:id="2237"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2237"/>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r>
        <w:t>Laporan Absen</w:t>
      </w:r>
    </w:p>
    <w:p w14:paraId="3CA2BB00" w14:textId="31A90052" w:rsidR="0083024D" w:rsidRPr="00EE4F66" w:rsidRDefault="0083024D" w:rsidP="0083024D">
      <w:pPr>
        <w:ind w:firstLine="426"/>
      </w:pPr>
      <w:r w:rsidRPr="0083024D">
        <w:rPr>
          <w:i/>
        </w:rPr>
        <w:t>Sequence diagram</w:t>
      </w:r>
      <w:r>
        <w:t xml:space="preserve"> ini menjelaskan interaksi admin dengan sistem dalam </w:t>
      </w:r>
      <w:r w:rsidRPr="0083024D">
        <w:rPr>
          <w:lang w:val="id-ID"/>
        </w:rPr>
        <w:t>melihat</w:t>
      </w:r>
      <w:r w:rsidR="00791945">
        <w:t xml:space="preserve">, </w:t>
      </w:r>
      <w:r>
        <w:t xml:space="preserve">memilih </w:t>
      </w:r>
      <w:r w:rsidR="00791945">
        <w:t xml:space="preserve">maupun mencetak </w:t>
      </w:r>
      <w:r>
        <w:t xml:space="preserve">data rekapitulasi absensi </w:t>
      </w:r>
      <w:r w:rsidR="00791945">
        <w:t xml:space="preserve">melalui </w:t>
      </w:r>
      <w:r w:rsidR="00791945" w:rsidRPr="00791945">
        <w:rPr>
          <w:i/>
          <w:iCs/>
        </w:rPr>
        <w:t>database</w:t>
      </w:r>
      <w:r w:rsidR="00791945">
        <w:t xml:space="preserve"> berdasarkan periode, siswa dan kelas tertentu</w:t>
      </w:r>
      <w:r>
        <w:t xml:space="preserve">. </w:t>
      </w:r>
      <w:r w:rsidRPr="0083024D">
        <w:rPr>
          <w:i/>
        </w:rPr>
        <w:t>Sequence diagram</w:t>
      </w:r>
      <w:r>
        <w:t xml:space="preserve"> </w:t>
      </w:r>
      <w:r w:rsidR="00791945">
        <w:t>laporan absen</w:t>
      </w:r>
      <w:r>
        <w:t xml:space="preserve"> ditunjukkan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1F2641" w:rsidRPr="0080515E" w:rsidRDefault="001F2641" w:rsidP="00EE4F66">
                            <w:pPr>
                              <w:pStyle w:val="Caption"/>
                              <w:jc w:val="center"/>
                              <w:rPr>
                                <w:noProof/>
                                <w:sz w:val="24"/>
                                <w:szCs w:val="24"/>
                              </w:rPr>
                            </w:pPr>
                            <w:bookmarkStart w:id="2238"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Laporan Absen</w:t>
                            </w:r>
                            <w:bookmarkEnd w:id="2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7"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ZoMAIAAGc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IufzKWdW&#10;1KTRQbWBfYGWkYv4aZxfUNreUWJoyU86D35Pzgi7LbGOXwLEKE5Mv1zZjdUkOWfjm/l8PuNMUuz2&#10;Zh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NjoWaDACAABnBAAADgAAAAAAAAAAAAAAAAAu&#10;AgAAZHJzL2Uyb0RvYy54bWxQSwECLQAUAAYACAAAACEAvvVxIeAAAAAJAQAADwAAAAAAAAAAAAAA&#10;AACKBAAAZHJzL2Rvd25yZXYueG1sUEsFBgAAAAAEAAQA8wAAAJcFAAAAAA==&#10;" stroked="f">
                <v:textbox style="mso-fit-shape-to-text:t" inset="0,0,0,0">
                  <w:txbxContent>
                    <w:p w14:paraId="2057A619" w14:textId="5F354AA9" w:rsidR="001F2641" w:rsidRPr="0080515E" w:rsidRDefault="001F2641" w:rsidP="00EE4F66">
                      <w:pPr>
                        <w:pStyle w:val="Caption"/>
                        <w:jc w:val="center"/>
                        <w:rPr>
                          <w:noProof/>
                          <w:sz w:val="24"/>
                          <w:szCs w:val="24"/>
                        </w:rPr>
                      </w:pPr>
                      <w:bookmarkStart w:id="2239"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Laporan Absen</w:t>
                      </w:r>
                      <w:bookmarkEnd w:id="2239"/>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r>
        <w:t>Laporan Riwayat Absen</w:t>
      </w:r>
    </w:p>
    <w:p w14:paraId="7568A21E" w14:textId="1989FBAD" w:rsidR="00791945" w:rsidRPr="00EE4F66" w:rsidRDefault="00791945" w:rsidP="00EE4F66">
      <w:pPr>
        <w:ind w:firstLine="426"/>
      </w:pPr>
      <w:r w:rsidRPr="0083024D">
        <w:rPr>
          <w:i/>
        </w:rPr>
        <w:t>Sequence diagram</w:t>
      </w:r>
      <w:r>
        <w:t xml:space="preserve"> ini menjelaskan interaksi admin dengan sistem dalam </w:t>
      </w:r>
      <w:r w:rsidRPr="0083024D">
        <w:rPr>
          <w:lang w:val="id-ID"/>
        </w:rPr>
        <w:t>melihat</w:t>
      </w:r>
      <w:r>
        <w:t xml:space="preserve"> dan mencetak data riwayat absen siswa melalui halaman laporan siswa bermasalah maupun profile siswa berdasarkan </w:t>
      </w:r>
      <w:r w:rsidRPr="00791945">
        <w:rPr>
          <w:i/>
          <w:iCs/>
        </w:rPr>
        <w:t>database</w:t>
      </w:r>
      <w:r>
        <w:t xml:space="preserve">. </w:t>
      </w:r>
      <w:r w:rsidRPr="0083024D">
        <w:rPr>
          <w:i/>
        </w:rPr>
        <w:t>Sequence diagram</w:t>
      </w:r>
      <w:r>
        <w:t xml:space="preserve"> laporan riwayat absen ditunjukkan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2240"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Laporan Riwayat Absen</w:t>
      </w:r>
      <w:bookmarkEnd w:id="2240"/>
    </w:p>
    <w:p w14:paraId="64C1F952" w14:textId="5D88E041" w:rsidR="004A229B" w:rsidRPr="00FF7610" w:rsidRDefault="00605993" w:rsidP="00FF2590">
      <w:pPr>
        <w:pStyle w:val="ListParagraph"/>
        <w:numPr>
          <w:ilvl w:val="0"/>
          <w:numId w:val="42"/>
        </w:numPr>
        <w:ind w:left="426"/>
        <w:rPr>
          <w:lang w:val="id-ID"/>
        </w:rPr>
      </w:pPr>
      <w:r>
        <w:t>Laporan</w:t>
      </w:r>
      <w:r w:rsidR="004A229B">
        <w:t xml:space="preserve"> Siswa Bermasalah</w:t>
      </w:r>
    </w:p>
    <w:p w14:paraId="4EACEDEE" w14:textId="1F8C6FC3" w:rsidR="00FF7610" w:rsidRPr="00EE4F66" w:rsidRDefault="00FF7610" w:rsidP="00FF7610">
      <w:pPr>
        <w:ind w:firstLine="426"/>
      </w:pPr>
      <w:r w:rsidRPr="00FF7610">
        <w:rPr>
          <w:i/>
        </w:rPr>
        <w:t>Sequence diagram</w:t>
      </w:r>
      <w:r>
        <w:t xml:space="preserve"> ini menjelaskan interaksi admin dengan sistem dalam </w:t>
      </w:r>
      <w:r w:rsidRPr="00FF7610">
        <w:rPr>
          <w:lang w:val="id-ID"/>
        </w:rPr>
        <w:t>melihat</w:t>
      </w:r>
      <w:r>
        <w:t xml:space="preserve"> data laporan siswa bermasalah berdasarkan status absensi pada </w:t>
      </w:r>
      <w:r w:rsidRPr="00FF7610">
        <w:rPr>
          <w:i/>
          <w:iCs/>
        </w:rPr>
        <w:t>database</w:t>
      </w:r>
      <w:r>
        <w:t xml:space="preserve">. </w:t>
      </w:r>
      <w:r w:rsidRPr="00FF7610">
        <w:rPr>
          <w:i/>
        </w:rPr>
        <w:t>Sequence diagram</w:t>
      </w:r>
      <w:r>
        <w:t xml:space="preserve"> laporan siswa bermasalah ditunjukkan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1F2641" w:rsidRPr="00361050" w:rsidRDefault="001F2641" w:rsidP="00EE4F66">
                            <w:pPr>
                              <w:pStyle w:val="Caption"/>
                              <w:jc w:val="center"/>
                              <w:rPr>
                                <w:noProof/>
                                <w:sz w:val="24"/>
                                <w:szCs w:val="24"/>
                              </w:rPr>
                            </w:pPr>
                            <w:bookmarkStart w:id="2241"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Laporan Siswa Bermasalah</w:t>
                            </w:r>
                            <w:bookmarkEnd w:id="2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8"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mMQ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" stroked="f">
                <v:textbox style="mso-fit-shape-to-text:t" inset="0,0,0,0">
                  <w:txbxContent>
                    <w:p w14:paraId="515C6AB3" w14:textId="59744494" w:rsidR="001F2641" w:rsidRPr="00361050" w:rsidRDefault="001F2641" w:rsidP="00EE4F66">
                      <w:pPr>
                        <w:pStyle w:val="Caption"/>
                        <w:jc w:val="center"/>
                        <w:rPr>
                          <w:noProof/>
                          <w:sz w:val="24"/>
                          <w:szCs w:val="24"/>
                        </w:rPr>
                      </w:pPr>
                      <w:bookmarkStart w:id="2242"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Laporan Siswa Bermasalah</w:t>
                      </w:r>
                      <w:bookmarkEnd w:id="2242"/>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r>
        <w:t>Notifikasi Siswa Bermasalah</w:t>
      </w:r>
    </w:p>
    <w:p w14:paraId="521E4567" w14:textId="704E1E84" w:rsidR="00FF7610" w:rsidRPr="00FF7610" w:rsidRDefault="00FF7610" w:rsidP="00FF7610">
      <w:pPr>
        <w:ind w:firstLine="426"/>
        <w:rPr>
          <w:lang w:val="id-ID"/>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1F2641" w:rsidRPr="00B727AB" w:rsidRDefault="001F2641" w:rsidP="00EE4F66">
                            <w:pPr>
                              <w:pStyle w:val="Caption"/>
                              <w:jc w:val="center"/>
                              <w:rPr>
                                <w:noProof/>
                                <w:sz w:val="24"/>
                                <w:szCs w:val="24"/>
                              </w:rPr>
                            </w:pPr>
                            <w:bookmarkStart w:id="2243"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Notifikasi Siswa Bermasalah</w:t>
                            </w:r>
                            <w:bookmarkEnd w:id="2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9"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gI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FR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s76ICD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1F2641" w:rsidRPr="00B727AB" w:rsidRDefault="001F2641" w:rsidP="00EE4F66">
                      <w:pPr>
                        <w:pStyle w:val="Caption"/>
                        <w:jc w:val="center"/>
                        <w:rPr>
                          <w:noProof/>
                          <w:sz w:val="24"/>
                          <w:szCs w:val="24"/>
                        </w:rPr>
                      </w:pPr>
                      <w:bookmarkStart w:id="2244"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Notifikasi Siswa Bermasalah</w:t>
                      </w:r>
                      <w:bookmarkEnd w:id="2244"/>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2245" w:name="_heading=h.1mrcu09"/>
      <w:bookmarkStart w:id="2246" w:name="_Toc80034251"/>
      <w:bookmarkStart w:id="2247" w:name="_Toc83115752"/>
      <w:bookmarkEnd w:id="2245"/>
      <w:r>
        <w:t>Class Diagram</w:t>
      </w:r>
      <w:bookmarkEnd w:id="2246"/>
      <w:bookmarkEnd w:id="2247"/>
    </w:p>
    <w:p w14:paraId="0DB69555" w14:textId="4D58ECE8" w:rsidR="004A229B" w:rsidRDefault="004A229B" w:rsidP="00EC4B61">
      <w:pPr>
        <w:ind w:firstLine="851"/>
      </w:pPr>
      <w:r>
        <w:t xml:space="preserve">Class Diagram ini akan mendeskripsikan jenis objek dan hubungan yang terjadi dalam sebuah sistem, serta akan menunjukan beberapa atribut dan operasi 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DE04736" w:rsidR="001F2641" w:rsidRPr="00133A7E" w:rsidRDefault="001F2641" w:rsidP="00EE4F66">
                            <w:pPr>
                              <w:pStyle w:val="Caption"/>
                              <w:jc w:val="center"/>
                              <w:rPr>
                                <w:noProof/>
                                <w:sz w:val="24"/>
                                <w:szCs w:val="24"/>
                              </w:rPr>
                            </w:pPr>
                            <w:bookmarkStart w:id="2248"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Sistem Absensi SMK Cendekia Batujajar</w:t>
                            </w:r>
                            <w:bookmarkEnd w:id="2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50"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YSMQIAAGc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z675cwK&#10;QxrtVBfYZ+gYuYif1vmc0raOEkNHftJ58HtyRthdhSb+EiBGcWL6fGU3VpPkvB3fzGaxi6TY3U2q&#10;nb1edejDFwWGRaPgSNIlRsVp4wM9g1KHlNjJg27KdaN1/IiBlUZ2EiRzWzdBxQfSjd+ytI25FuKt&#10;Phw9WcTX44hW6PZd4mP6cQ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qFxYSMQIAAGcEAAAOAAAAAAAAAAAAAAAA&#10;AC4CAABkcnMvZTJvRG9jLnhtbFBLAQItABQABgAIAAAAIQBxQpaB4QAAAAsBAAAPAAAAAAAAAAAA&#10;AAAAAIsEAABkcnMvZG93bnJldi54bWxQSwUGAAAAAAQABADzAAAAmQUAAAAA&#10;" stroked="f">
                <v:textbox style="mso-fit-shape-to-text:t" inset="0,0,0,0">
                  <w:txbxContent>
                    <w:p w14:paraId="722D3243" w14:textId="3DE04736" w:rsidR="001F2641" w:rsidRPr="00133A7E" w:rsidRDefault="001F2641" w:rsidP="00EE4F66">
                      <w:pPr>
                        <w:pStyle w:val="Caption"/>
                        <w:jc w:val="center"/>
                        <w:rPr>
                          <w:noProof/>
                          <w:sz w:val="24"/>
                          <w:szCs w:val="24"/>
                        </w:rPr>
                      </w:pPr>
                      <w:bookmarkStart w:id="2249"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Sistem Absensi SMK Cendekia Batujajar</w:t>
                      </w:r>
                      <w:bookmarkEnd w:id="2249"/>
                    </w:p>
                  </w:txbxContent>
                </v:textbox>
              </v:shape>
            </w:pict>
          </mc:Fallback>
        </mc:AlternateContent>
      </w:r>
      <w:r>
        <w:rPr>
          <w:noProof/>
        </w:rPr>
        <w:drawing>
          <wp:inline distT="0" distB="0" distL="0" distR="0" wp14:anchorId="6FE6E12E" wp14:editId="622196C5">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p>
    <w:p w14:paraId="391A4033" w14:textId="3F1DB60D" w:rsidR="00EE4F66" w:rsidRDefault="00EE4F66" w:rsidP="008159DF"/>
    <w:p w14:paraId="577B0BA4" w14:textId="4EE292B6" w:rsidR="000B5DA5" w:rsidRPr="000B5DA5" w:rsidRDefault="000B5DA5" w:rsidP="000B5DA5">
      <w:pPr>
        <w:jc w:val="center"/>
      </w:pPr>
      <w:bookmarkStart w:id="2250" w:name="_heading=h.46r0co2"/>
      <w:bookmarkEnd w:id="2250"/>
      <w:r w:rsidRPr="000B5DA5">
        <w:rPr>
          <w:b/>
          <w:bCs/>
        </w:rPr>
        <w:t>(Sumber:</w:t>
      </w:r>
      <w:r>
        <w:t xml:space="preserve"> Peyusun</w:t>
      </w:r>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2251" w:name="_heading=h.2lwamvv"/>
      <w:bookmarkStart w:id="2252" w:name="_Toc80034253"/>
      <w:bookmarkStart w:id="2253" w:name="_Toc83115753"/>
      <w:bookmarkEnd w:id="2251"/>
      <w:r>
        <w:t xml:space="preserve">Perancangan </w:t>
      </w:r>
      <w:bookmarkEnd w:id="2252"/>
      <w:bookmarkEnd w:id="2253"/>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lastRenderedPageBreak/>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2254" w:author="Rafi Aziizi" w:date="2021-11-12T10:56:00Z">
            <w:rPr>
              <w:b/>
              <w:bCs/>
              <w:highlight w:val="cyan"/>
            </w:rPr>
          </w:rPrChange>
        </w:rPr>
        <w:pPrChange w:id="2255" w:author="Rafi Aziizi" w:date="2021-11-12T10:56:00Z">
          <w:pPr>
            <w:pStyle w:val="ListParagraph"/>
            <w:numPr>
              <w:numId w:val="48"/>
            </w:numPr>
            <w:ind w:left="450" w:hanging="360"/>
          </w:pPr>
        </w:pPrChange>
      </w:pPr>
      <w:r w:rsidRPr="00331B6F">
        <w:rPr>
          <w:b/>
          <w:bCs/>
          <w:rPrChange w:id="2256" w:author="Rafi Aziizi" w:date="2021-11-12T10:56:00Z">
            <w:rPr>
              <w:b/>
              <w:bCs/>
              <w:highlight w:val="cyan"/>
            </w:rPr>
          </w:rPrChange>
        </w:rPr>
        <w:t>Tabel</w:t>
      </w:r>
      <w:r w:rsidRPr="00331B6F">
        <w:rPr>
          <w:b/>
          <w:bCs/>
          <w:shd w:val="clear" w:color="auto" w:fill="FFFFFF" w:themeFill="background1"/>
          <w:rPrChange w:id="2257"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pada </w:t>
      </w:r>
      <w:r w:rsidRPr="00D77591">
        <w:rPr>
          <w:i/>
        </w:rPr>
        <w:t>table</w:t>
      </w:r>
      <w:r w:rsidR="00D77591" w:rsidRPr="00D77591">
        <w:rPr>
          <w:i/>
        </w:rPr>
        <w:t xml:space="preserve"> </w:t>
      </w:r>
      <w:r w:rsidR="00D77591" w:rsidRPr="00D77591">
        <w:rPr>
          <w:iCs/>
        </w:rPr>
        <w:t>3.18</w:t>
      </w:r>
      <w:r>
        <w:rPr>
          <w:iCs/>
        </w:rPr>
        <w:t xml:space="preserve"> berfungsi untuk mengelola data rfid yang tersedia pada sistem absensi.</w:t>
      </w:r>
    </w:p>
    <w:p w14:paraId="46DB279B" w14:textId="71C8FFAC" w:rsidR="00D77591" w:rsidRDefault="00D77591" w:rsidP="00FA382F">
      <w:pPr>
        <w:pStyle w:val="Caption"/>
        <w:keepNext/>
        <w:jc w:val="center"/>
      </w:pPr>
      <w:bookmarkStart w:id="2258"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r w:rsidR="009E6E1E">
        <w:t xml:space="preserve">Perancangan </w:t>
      </w:r>
      <w:r>
        <w:t>Tabel RFID</w:t>
      </w:r>
      <w:bookmarkEnd w:id="2258"/>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2259" w:author="Rafi Aziizi" w:date="2021-11-12T10:56:00Z">
            <w:rPr>
              <w:b/>
              <w:bCs/>
              <w:highlight w:val="cyan"/>
            </w:rPr>
          </w:rPrChange>
        </w:rPr>
      </w:pPr>
      <w:r w:rsidRPr="00331B6F">
        <w:rPr>
          <w:b/>
          <w:bCs/>
          <w:rPrChange w:id="2260" w:author="Rafi Aziizi" w:date="2021-11-12T10:56:00Z">
            <w:rPr>
              <w:b/>
              <w:bCs/>
              <w:highlight w:val="cyan"/>
            </w:rPr>
          </w:rPrChange>
        </w:rPr>
        <w:t>Tabel Siswa</w:t>
      </w:r>
    </w:p>
    <w:p w14:paraId="0A12B732" w14:textId="3F0B20E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pada </w:t>
      </w:r>
      <w:r w:rsidRPr="00D77591">
        <w:rPr>
          <w:i/>
          <w:iCs/>
        </w:rPr>
        <w:t>table</w:t>
      </w:r>
      <w:r w:rsidR="00D77591">
        <w:rPr>
          <w:i/>
          <w:iCs/>
        </w:rPr>
        <w:t xml:space="preserve"> </w:t>
      </w:r>
      <w:r w:rsidR="00D77591">
        <w:t xml:space="preserve">3.19. table ini </w:t>
      </w:r>
      <w:r w:rsidRPr="009B575D">
        <w:t xml:space="preserve">berfungsi untuk mengelola data </w:t>
      </w:r>
      <w:r>
        <w:t>siswa</w:t>
      </w:r>
      <w:r w:rsidRPr="009B575D">
        <w:t xml:space="preserve"> yang tersedia pada sistem absensi.</w:t>
      </w:r>
    </w:p>
    <w:p w14:paraId="541B9257" w14:textId="491C1BC4" w:rsidR="00D77591" w:rsidRDefault="00D77591" w:rsidP="00FA382F">
      <w:pPr>
        <w:pStyle w:val="Caption"/>
        <w:keepNext/>
        <w:jc w:val="center"/>
      </w:pPr>
      <w:bookmarkStart w:id="2261"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r w:rsidR="009E6E1E">
        <w:t xml:space="preserve">Perancangan  </w:t>
      </w:r>
      <w:r>
        <w:t>Tabel Siswa</w:t>
      </w:r>
      <w:bookmarkEnd w:id="2261"/>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lastRenderedPageBreak/>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2262" w:author="Rafi Aziizi" w:date="2021-11-12T10:56:00Z">
            <w:rPr>
              <w:b/>
              <w:bCs/>
              <w:highlight w:val="cyan"/>
            </w:rPr>
          </w:rPrChange>
        </w:rPr>
      </w:pPr>
      <w:r w:rsidRPr="00331B6F">
        <w:rPr>
          <w:b/>
          <w:bCs/>
          <w:rPrChange w:id="2263" w:author="Rafi Aziizi" w:date="2021-11-12T10:56:00Z">
            <w:rPr>
              <w:b/>
              <w:bCs/>
              <w:highlight w:val="cyan"/>
            </w:rPr>
          </w:rPrChange>
        </w:rPr>
        <w:t>Tabel Absen</w:t>
      </w:r>
    </w:p>
    <w:p w14:paraId="1927825F" w14:textId="2D23AA39" w:rsidR="009B575D" w:rsidRDefault="009B575D" w:rsidP="009B575D">
      <w:pPr>
        <w:ind w:firstLine="450"/>
        <w:rPr>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pada </w:t>
      </w:r>
      <w:r w:rsidRPr="00D079EF">
        <w:rPr>
          <w:i/>
          <w:iCs/>
        </w:rPr>
        <w:t>tabl</w:t>
      </w:r>
      <w:r w:rsidR="00D079EF">
        <w:rPr>
          <w:i/>
          <w:iCs/>
        </w:rPr>
        <w:t xml:space="preserve">e 3.20.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0F2CD835" w:rsidR="00D77591" w:rsidRDefault="00D77591" w:rsidP="00FA382F">
      <w:pPr>
        <w:pStyle w:val="Caption"/>
        <w:keepNext/>
        <w:jc w:val="center"/>
      </w:pPr>
      <w:bookmarkStart w:id="2264"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r w:rsidR="009E6E1E">
        <w:t xml:space="preserve">Perancangan </w:t>
      </w:r>
      <w:r>
        <w:t>Tabel Absen</w:t>
      </w:r>
      <w:bookmarkEnd w:id="2264"/>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2265"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2266" w:author="Rafi Aziizi" w:date="2021-11-12T10:56:00Z">
            <w:rPr>
              <w:b/>
              <w:bCs/>
              <w:highlight w:val="cyan"/>
            </w:rPr>
          </w:rPrChange>
        </w:rPr>
      </w:pPr>
      <w:r w:rsidRPr="00331B6F">
        <w:rPr>
          <w:b/>
          <w:bCs/>
          <w:rPrChange w:id="2267" w:author="Rafi Aziizi" w:date="2021-11-12T10:56:00Z">
            <w:rPr>
              <w:b/>
              <w:bCs/>
              <w:highlight w:val="cyan"/>
            </w:rPr>
          </w:rPrChange>
        </w:rPr>
        <w:t>Tabel Laporan Absen</w:t>
      </w:r>
    </w:p>
    <w:p w14:paraId="790F87B1" w14:textId="2E6C1217" w:rsidR="009B575D" w:rsidRDefault="009B575D" w:rsidP="009B575D">
      <w:pPr>
        <w:ind w:firstLine="450"/>
        <w:rPr>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 xml:space="preserve">tabel </w:t>
      </w:r>
      <w:r w:rsidR="00D77591">
        <w:t>3.21.</w:t>
      </w:r>
      <w:r w:rsidRPr="009B575D">
        <w:t xml:space="preserve"> berfungsi untuk mengelola data </w:t>
      </w:r>
      <w:r>
        <w:t>laporan</w:t>
      </w:r>
      <w:r w:rsidR="00D77591">
        <w:t xml:space="preserve"> </w:t>
      </w:r>
      <w:r>
        <w:t>absensi</w:t>
      </w:r>
      <w:r w:rsidRPr="009B575D">
        <w:t xml:space="preserve"> yang tersedia pada sistem absensi.</w:t>
      </w:r>
    </w:p>
    <w:p w14:paraId="22785D99" w14:textId="5C8EC69E" w:rsidR="00D77591" w:rsidRDefault="00D77591" w:rsidP="00FA382F">
      <w:pPr>
        <w:pStyle w:val="Caption"/>
        <w:keepNext/>
        <w:jc w:val="center"/>
      </w:pPr>
      <w:bookmarkStart w:id="2268"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r w:rsidR="009E6E1E">
        <w:t xml:space="preserve">Perancangan </w:t>
      </w:r>
      <w:r>
        <w:t>Tabel Laporan Absen</w:t>
      </w:r>
      <w:bookmarkEnd w:id="2268"/>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2269" w:author="Rafi Aziizi" w:date="2021-11-12T10:49:00Z">
              <w:r>
                <w:t>integer</w:t>
              </w:r>
            </w:ins>
            <w:del w:id="2270"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lastRenderedPageBreak/>
              <w:t>sakit</w:t>
            </w:r>
          </w:p>
        </w:tc>
        <w:tc>
          <w:tcPr>
            <w:tcW w:w="1982" w:type="dxa"/>
          </w:tcPr>
          <w:p w14:paraId="6122D628" w14:textId="2D188288" w:rsidR="00C62D5D" w:rsidRDefault="007C5FA9" w:rsidP="00C60063">
            <w:pPr>
              <w:jc w:val="center"/>
            </w:pPr>
            <w:ins w:id="2271" w:author="Rafi Aziizi" w:date="2021-11-12T10:49:00Z">
              <w:r>
                <w:t>integer</w:t>
              </w:r>
            </w:ins>
            <w:del w:id="2272"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2273" w:author="Rafi Aziizi" w:date="2021-11-12T10:49:00Z">
              <w:r>
                <w:t>integer</w:t>
              </w:r>
            </w:ins>
            <w:del w:id="2274"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2275" w:author="Rafi Aziizi" w:date="2021-11-12T10:49:00Z">
              <w:r>
                <w:t>integer</w:t>
              </w:r>
            </w:ins>
            <w:del w:id="2276"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2277" w:author="Rafi Aziizi" w:date="2021-11-12T10:49:00Z">
              <w:r>
                <w:t>integer</w:t>
              </w:r>
            </w:ins>
            <w:del w:id="2278"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2279" w:author="Rafi Aziizi" w:date="2021-11-12T10:56:00Z">
            <w:rPr>
              <w:b/>
              <w:bCs/>
              <w:highlight w:val="cyan"/>
            </w:rPr>
          </w:rPrChange>
        </w:rPr>
      </w:pPr>
      <w:r w:rsidRPr="00331B6F">
        <w:rPr>
          <w:b/>
          <w:bCs/>
          <w:rPrChange w:id="2280" w:author="Rafi Aziizi" w:date="2021-11-12T10:56:00Z">
            <w:rPr>
              <w:b/>
              <w:bCs/>
              <w:highlight w:val="cyan"/>
            </w:rPr>
          </w:rPrChange>
        </w:rPr>
        <w:t>Tabel Guru</w:t>
      </w:r>
    </w:p>
    <w:p w14:paraId="5F8CDCA6" w14:textId="149085A8" w:rsidR="009B575D" w:rsidRDefault="009B575D" w:rsidP="00EB3EE8">
      <w:pPr>
        <w:ind w:firstLine="450"/>
        <w:rPr>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pada </w:t>
      </w:r>
      <w:r w:rsidR="00D079EF">
        <w:t>tabe</w:t>
      </w:r>
      <w:r w:rsidR="00531075">
        <w:t>l</w:t>
      </w:r>
      <w:r w:rsidR="00D079EF">
        <w:t xml:space="preserve"> 3.22 yang </w:t>
      </w:r>
      <w:r w:rsidRPr="009B575D">
        <w:t xml:space="preserve">berfungsi untuk mengelola data </w:t>
      </w:r>
      <w:r>
        <w:t>guru</w:t>
      </w:r>
      <w:r w:rsidRPr="009B575D">
        <w:t xml:space="preserve"> yang tersedia pada sistem absensi.</w:t>
      </w:r>
    </w:p>
    <w:p w14:paraId="45017592" w14:textId="554E7884" w:rsidR="00D079EF" w:rsidRDefault="00D079EF" w:rsidP="00FA382F">
      <w:pPr>
        <w:pStyle w:val="Caption"/>
        <w:keepNext/>
        <w:jc w:val="center"/>
      </w:pPr>
      <w:bookmarkStart w:id="2281"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r w:rsidR="009E6E1E">
        <w:t xml:space="preserve">Perancangan </w:t>
      </w:r>
      <w:r>
        <w:t>Tabel Guru</w:t>
      </w:r>
      <w:bookmarkEnd w:id="2281"/>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2282" w:author="Rafi Aziizi" w:date="2021-11-12T10:56:00Z">
            <w:rPr>
              <w:b/>
              <w:bCs/>
              <w:highlight w:val="cyan"/>
            </w:rPr>
          </w:rPrChange>
        </w:rPr>
      </w:pPr>
      <w:r w:rsidRPr="00331B6F">
        <w:rPr>
          <w:b/>
          <w:bCs/>
          <w:rPrChange w:id="2283" w:author="Rafi Aziizi" w:date="2021-11-12T10:56:00Z">
            <w:rPr>
              <w:b/>
              <w:bCs/>
              <w:highlight w:val="cyan"/>
            </w:rPr>
          </w:rPrChange>
        </w:rPr>
        <w:t>Tabel Admin</w:t>
      </w:r>
    </w:p>
    <w:p w14:paraId="6F441C7C" w14:textId="4924CB91" w:rsidR="009B575D" w:rsidRDefault="009B575D" w:rsidP="00EB3EE8">
      <w:pPr>
        <w:ind w:firstLine="450"/>
        <w:rPr>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pada tab</w:t>
      </w:r>
      <w:r w:rsidR="00531075">
        <w:t xml:space="preserve">el 3.23 dimana tabel ini </w:t>
      </w:r>
      <w:r w:rsidRPr="009B575D">
        <w:t xml:space="preserve">berfungsi untuk mengelola data </w:t>
      </w:r>
      <w:r>
        <w:t>admin</w:t>
      </w:r>
      <w:r w:rsidRPr="009B575D">
        <w:t xml:space="preserve"> yang tersedia pada sistem absensi.</w:t>
      </w:r>
    </w:p>
    <w:p w14:paraId="6D8B2C13" w14:textId="076437E1" w:rsidR="00531075" w:rsidRDefault="00531075" w:rsidP="00FA382F">
      <w:pPr>
        <w:pStyle w:val="Caption"/>
        <w:keepNext/>
        <w:jc w:val="center"/>
      </w:pPr>
      <w:bookmarkStart w:id="2284"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r w:rsidR="009E6E1E">
        <w:t xml:space="preserve">Perancangan </w:t>
      </w:r>
      <w:r>
        <w:t>Tabel Admin</w:t>
      </w:r>
      <w:bookmarkEnd w:id="2284"/>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lastRenderedPageBreak/>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2285" w:author="Rafi Aziizi" w:date="2021-11-12T10:49:00Z">
              <w:r>
                <w:t>integer</w:t>
              </w:r>
            </w:ins>
            <w:del w:id="2286"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2287" w:author="Rafi Aziizi" w:date="2021-11-12T10:56:00Z">
            <w:rPr>
              <w:b/>
              <w:bCs/>
              <w:highlight w:val="cyan"/>
            </w:rPr>
          </w:rPrChange>
        </w:rPr>
      </w:pPr>
      <w:r w:rsidRPr="00331B6F">
        <w:rPr>
          <w:b/>
          <w:bCs/>
          <w:rPrChange w:id="2288" w:author="Rafi Aziizi" w:date="2021-11-12T10:56:00Z">
            <w:rPr>
              <w:b/>
              <w:bCs/>
              <w:highlight w:val="cyan"/>
            </w:rPr>
          </w:rPrChange>
        </w:rPr>
        <w:t>Tabel Walikelas</w:t>
      </w:r>
    </w:p>
    <w:p w14:paraId="65F309CB" w14:textId="4DB38A32" w:rsidR="009B575D" w:rsidRDefault="009B575D" w:rsidP="00EB3EE8">
      <w:pPr>
        <w:ind w:firstLine="450"/>
        <w:rPr>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pada </w:t>
      </w:r>
      <w:r w:rsidR="00531075">
        <w:t>tabel 3.24. dimana tabel ini</w:t>
      </w:r>
      <w:r w:rsidRPr="009B575D">
        <w:t xml:space="preserve"> berfungsi untuk mengelola data </w:t>
      </w:r>
      <w:r>
        <w:t>walikelas</w:t>
      </w:r>
      <w:r w:rsidRPr="009B575D">
        <w:t xml:space="preserve"> yang tersedia pada sistem absensi.</w:t>
      </w:r>
    </w:p>
    <w:p w14:paraId="582474E8" w14:textId="7B434B11" w:rsidR="00531075" w:rsidRDefault="00531075" w:rsidP="00FA382F">
      <w:pPr>
        <w:pStyle w:val="Caption"/>
        <w:keepNext/>
        <w:jc w:val="center"/>
      </w:pPr>
      <w:bookmarkStart w:id="2289"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Perancangan</w:t>
      </w:r>
      <w:r>
        <w:t xml:space="preserve"> Tabel Walikelas</w:t>
      </w:r>
      <w:bookmarkEnd w:id="2289"/>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2290" w:author="Rafi Aziizi" w:date="2021-11-12T10:56:00Z">
            <w:rPr>
              <w:b/>
              <w:bCs/>
              <w:highlight w:val="cyan"/>
            </w:rPr>
          </w:rPrChange>
        </w:rPr>
      </w:pPr>
      <w:r w:rsidRPr="00331B6F">
        <w:rPr>
          <w:b/>
          <w:bCs/>
          <w:rPrChange w:id="2291" w:author="Rafi Aziizi" w:date="2021-11-12T10:56:00Z">
            <w:rPr>
              <w:b/>
              <w:bCs/>
              <w:highlight w:val="cyan"/>
            </w:rPr>
          </w:rPrChange>
        </w:rPr>
        <w:t>Tabel Kelas</w:t>
      </w:r>
    </w:p>
    <w:p w14:paraId="7AA5BA64" w14:textId="4BD596FA" w:rsidR="009B575D" w:rsidRDefault="009B575D" w:rsidP="00531075">
      <w:pPr>
        <w:ind w:firstLine="450"/>
        <w:rPr>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pada </w:t>
      </w:r>
      <w:r w:rsidR="00531075">
        <w:t xml:space="preserve">tabel 3.25. tabel ini </w:t>
      </w:r>
      <w:r w:rsidRPr="009B575D">
        <w:t xml:space="preserve">berfungsi untuk mengelola data </w:t>
      </w:r>
      <w:r w:rsidR="006638B8">
        <w:t>kelas</w:t>
      </w:r>
      <w:r w:rsidRPr="009B575D">
        <w:t xml:space="preserve"> yang tersedia pada sistem absensi.</w:t>
      </w:r>
    </w:p>
    <w:p w14:paraId="793AE17D" w14:textId="73E16CB4" w:rsidR="00531075" w:rsidRDefault="00531075" w:rsidP="00FA382F">
      <w:pPr>
        <w:pStyle w:val="Caption"/>
        <w:keepNext/>
        <w:jc w:val="center"/>
      </w:pPr>
      <w:bookmarkStart w:id="2292"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r w:rsidR="009E6E1E">
        <w:t xml:space="preserve">Perancangan </w:t>
      </w:r>
      <w:r>
        <w:t>Tabel Kelas</w:t>
      </w:r>
      <w:bookmarkEnd w:id="2292"/>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lastRenderedPageBreak/>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2293" w:author="Rafi Aziizi" w:date="2021-11-12T10:49:00Z">
              <w:r>
                <w:t>integer</w:t>
              </w:r>
            </w:ins>
            <w:del w:id="2294"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2295" w:author="Rafi Aziizi" w:date="2021-11-12T10:49:00Z">
              <w:r>
                <w:t>integer</w:t>
              </w:r>
            </w:ins>
            <w:del w:id="2296"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2297" w:author="Rafi Aziizi" w:date="2021-11-12T10:49:00Z">
              <w:r>
                <w:t>integer</w:t>
              </w:r>
            </w:ins>
            <w:del w:id="2298"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2299" w:author="Rafi Aziizi" w:date="2021-11-12T10:49:00Z">
              <w:r>
                <w:t>integer</w:t>
              </w:r>
            </w:ins>
            <w:del w:id="2300"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2301" w:author="Rafi Aziizi" w:date="2021-11-12T10:57:00Z">
            <w:rPr>
              <w:b/>
              <w:bCs/>
              <w:highlight w:val="cyan"/>
            </w:rPr>
          </w:rPrChange>
        </w:rPr>
      </w:pPr>
      <w:r w:rsidRPr="00331B6F">
        <w:rPr>
          <w:b/>
          <w:bCs/>
          <w:rPrChange w:id="2302" w:author="Rafi Aziizi" w:date="2021-11-12T10:57:00Z">
            <w:rPr>
              <w:b/>
              <w:bCs/>
              <w:highlight w:val="cyan"/>
            </w:rPr>
          </w:rPrChange>
        </w:rPr>
        <w:t>Tabel RFID Log</w:t>
      </w:r>
    </w:p>
    <w:p w14:paraId="15594ACF" w14:textId="10DAA82C" w:rsidR="006638B8" w:rsidRDefault="006638B8" w:rsidP="00531075">
      <w:pPr>
        <w:ind w:firstLine="450"/>
        <w:rPr>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pada t</w:t>
      </w:r>
      <w:r w:rsidR="00531075">
        <w:t xml:space="preserve">abel 3.27. 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2A1428A2" w:rsidR="00531075" w:rsidRDefault="00531075" w:rsidP="00FA382F">
      <w:pPr>
        <w:pStyle w:val="Caption"/>
        <w:keepNext/>
        <w:jc w:val="center"/>
      </w:pPr>
      <w:bookmarkStart w:id="2303"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r w:rsidR="009E6E1E">
        <w:t xml:space="preserve">Perancangan </w:t>
      </w:r>
      <w:r>
        <w:t>Tabel RFID Log</w:t>
      </w:r>
      <w:bookmarkEnd w:id="2303"/>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2304" w:author="Rafi Aziizi" w:date="2021-11-12T10:49:00Z">
              <w:r>
                <w:t>integer</w:t>
              </w:r>
            </w:ins>
            <w:del w:id="2305"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2306" w:author="Rafi Aziizi" w:date="2021-11-12T10:57:00Z">
            <w:rPr>
              <w:b/>
              <w:bCs/>
              <w:highlight w:val="cyan"/>
            </w:rPr>
          </w:rPrChange>
        </w:rPr>
      </w:pPr>
      <w:r w:rsidRPr="00331B6F">
        <w:rPr>
          <w:b/>
          <w:bCs/>
          <w:rPrChange w:id="2307" w:author="Rafi Aziizi" w:date="2021-11-12T10:57:00Z">
            <w:rPr>
              <w:b/>
              <w:bCs/>
              <w:highlight w:val="cyan"/>
            </w:rPr>
          </w:rPrChange>
        </w:rPr>
        <w:t xml:space="preserve">Tabel </w:t>
      </w:r>
      <w:r w:rsidR="006720D0" w:rsidRPr="00331B6F">
        <w:rPr>
          <w:b/>
          <w:bCs/>
          <w:rPrChange w:id="2308" w:author="Rafi Aziizi" w:date="2021-11-12T10:57:00Z">
            <w:rPr>
              <w:b/>
              <w:bCs/>
              <w:highlight w:val="cyan"/>
            </w:rPr>
          </w:rPrChange>
        </w:rPr>
        <w:t>Semester</w:t>
      </w:r>
    </w:p>
    <w:p w14:paraId="00D53808" w14:textId="230B7777" w:rsidR="006720D0" w:rsidRDefault="006720D0" w:rsidP="006720D0">
      <w:pPr>
        <w:ind w:firstLine="426"/>
        <w:rPr>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pada t</w:t>
      </w:r>
      <w:r>
        <w:t xml:space="preserve">abel 3.27. 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r w:rsidR="009E6E1E">
        <w:t>Perancangan</w:t>
      </w:r>
      <w:r>
        <w:t xml:space="preserve"> Tabel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2309" w:author="Rafi Aziizi" w:date="2021-11-12T10:57:00Z">
            <w:rPr>
              <w:b/>
              <w:bCs/>
              <w:highlight w:val="yellow"/>
            </w:rPr>
          </w:rPrChange>
        </w:rPr>
      </w:pPr>
      <w:r w:rsidRPr="00331B6F">
        <w:rPr>
          <w:b/>
          <w:bCs/>
          <w:rPrChange w:id="2310" w:author="Rafi Aziizi" w:date="2021-11-12T10:57:00Z">
            <w:rPr>
              <w:b/>
              <w:bCs/>
              <w:highlight w:val="yellow"/>
            </w:rPr>
          </w:rPrChange>
        </w:rPr>
        <w:lastRenderedPageBreak/>
        <w:t>Tabel</w:t>
      </w:r>
      <w:r w:rsidR="006720D0" w:rsidRPr="00331B6F">
        <w:rPr>
          <w:b/>
          <w:bCs/>
          <w:rPrChange w:id="2311" w:author="Rafi Aziizi" w:date="2021-11-12T10:57:00Z">
            <w:rPr>
              <w:b/>
              <w:bCs/>
              <w:highlight w:val="yellow"/>
            </w:rPr>
          </w:rPrChange>
        </w:rPr>
        <w:t xml:space="preserve"> Historyabsen</w:t>
      </w:r>
    </w:p>
    <w:p w14:paraId="4E99EE62" w14:textId="432DB2B3" w:rsidR="006720D0" w:rsidRDefault="006720D0" w:rsidP="006720D0">
      <w:pPr>
        <w:ind w:firstLine="426"/>
      </w:pPr>
      <w:r>
        <w:t>T</w:t>
      </w:r>
      <w:r w:rsidRPr="009B575D">
        <w:t xml:space="preserve">abel </w:t>
      </w:r>
      <w:r w:rsidR="009E6E1E">
        <w:t>h</w:t>
      </w:r>
      <w:r>
        <w:t xml:space="preserve">istoryabsen </w:t>
      </w:r>
      <w:r w:rsidRPr="009B575D">
        <w:t xml:space="preserve">ini memiliki beberapa </w:t>
      </w:r>
      <w:r w:rsidRPr="006720D0">
        <w:rPr>
          <w:i/>
          <w:iCs/>
        </w:rPr>
        <w:t>field</w:t>
      </w:r>
      <w:r w:rsidRPr="009B575D">
        <w:t xml:space="preserve"> seperti pada t</w:t>
      </w:r>
      <w:r>
        <w:t xml:space="preserve">abel 3.28. dimana tabel ini </w:t>
      </w:r>
      <w:r w:rsidRPr="009B575D">
        <w:t xml:space="preserve">berfungsi untuk </w:t>
      </w:r>
      <w:r>
        <w:t>menyimpan data history absen untuk seluruh siswa.</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r w:rsidR="009E6E1E">
        <w:t xml:space="preserve">Perancangan </w:t>
      </w:r>
      <w:r>
        <w:t>Tabel historyabsen</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2312" w:author="Rafi Aziizi" w:date="2021-11-12T10:50:00Z">
              <w:r>
                <w:t>integer</w:t>
              </w:r>
            </w:ins>
            <w:del w:id="2313"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2314" w:author="Rafi Aziizi" w:date="2021-11-12T10:57:00Z">
            <w:rPr>
              <w:b/>
              <w:bCs/>
              <w:highlight w:val="yellow"/>
            </w:rPr>
          </w:rPrChange>
        </w:rPr>
      </w:pPr>
      <w:r w:rsidRPr="00331B6F">
        <w:rPr>
          <w:b/>
          <w:bCs/>
          <w:rPrChange w:id="2315" w:author="Rafi Aziizi" w:date="2021-11-12T10:57:00Z">
            <w:rPr>
              <w:b/>
              <w:bCs/>
              <w:highlight w:val="yellow"/>
            </w:rPr>
          </w:rPrChange>
        </w:rPr>
        <w:t>Tabel</w:t>
      </w:r>
      <w:r w:rsidR="006720D0" w:rsidRPr="00331B6F">
        <w:rPr>
          <w:b/>
          <w:bCs/>
          <w:rPrChange w:id="2316" w:author="Rafi Aziizi" w:date="2021-11-12T10:57:00Z">
            <w:rPr>
              <w:b/>
              <w:bCs/>
              <w:highlight w:val="yellow"/>
            </w:rPr>
          </w:rPrChange>
        </w:rPr>
        <w:t xml:space="preserve"> Historylapabsen</w:t>
      </w:r>
    </w:p>
    <w:p w14:paraId="3103B517" w14:textId="12324EE0" w:rsidR="006720D0" w:rsidRDefault="006720D0" w:rsidP="006720D0">
      <w:pPr>
        <w:ind w:firstLine="426"/>
      </w:pPr>
      <w:r>
        <w:t>T</w:t>
      </w:r>
      <w:r w:rsidRPr="009B575D">
        <w:t xml:space="preserve">abel </w:t>
      </w:r>
      <w:r w:rsidR="009E6E1E">
        <w:t>h</w:t>
      </w:r>
      <w:r>
        <w:t xml:space="preserve">istorylapabsen </w:t>
      </w:r>
      <w:r w:rsidRPr="009B575D">
        <w:t xml:space="preserve">ini memiliki beberapa </w:t>
      </w:r>
      <w:r w:rsidRPr="006720D0">
        <w:rPr>
          <w:i/>
          <w:iCs/>
        </w:rPr>
        <w:t>field</w:t>
      </w:r>
      <w:r w:rsidRPr="009B575D">
        <w:t xml:space="preserve"> seperti pada t</w:t>
      </w:r>
      <w:r>
        <w:t>abel 3.2</w:t>
      </w:r>
      <w:r w:rsidR="00A911C8">
        <w:t>9</w:t>
      </w:r>
      <w:r>
        <w:t xml:space="preserve">. dimana tabel ini </w:t>
      </w:r>
      <w:r w:rsidRPr="009B575D">
        <w:t xml:space="preserve">berfungsi untuk </w:t>
      </w:r>
      <w:r>
        <w:t xml:space="preserve">menyimpan data history </w:t>
      </w:r>
      <w:r w:rsidR="00A911C8">
        <w:t xml:space="preserve">laporan </w:t>
      </w:r>
      <w:r>
        <w:t>absen untuk seluruh siswa.</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r w:rsidR="009E6E1E">
        <w:t xml:space="preserve">Perancangan </w:t>
      </w:r>
      <w:r>
        <w:t>Tabel historylapabsen</w:t>
      </w:r>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2317" w:author="Rafi Aziizi" w:date="2021-11-12T10:50:00Z">
              <w:r>
                <w:t>integer</w:t>
              </w:r>
            </w:ins>
            <w:del w:id="2318"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2319" w:author="Rafi Aziizi" w:date="2021-11-12T10:50:00Z">
              <w:r>
                <w:t>integer</w:t>
              </w:r>
            </w:ins>
            <w:del w:id="2320"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2321" w:author="Rafi Aziizi" w:date="2021-11-12T10:50:00Z">
              <w:r>
                <w:t>integer</w:t>
              </w:r>
            </w:ins>
            <w:del w:id="2322"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2323" w:author="Rafi Aziizi" w:date="2021-11-12T10:50:00Z">
              <w:r>
                <w:t>integer</w:t>
              </w:r>
            </w:ins>
            <w:del w:id="2324"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2325" w:author="Rafi Aziizi" w:date="2021-11-12T10:50:00Z">
              <w:r>
                <w:t>integer</w:t>
              </w:r>
            </w:ins>
            <w:del w:id="2326"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lastRenderedPageBreak/>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r>
        <w:rPr>
          <w:b/>
          <w:bCs/>
        </w:rPr>
        <w:t>Tabel</w:t>
      </w:r>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2327" w:name="_heading=h.111kx3o"/>
      <w:bookmarkStart w:id="2328" w:name="_Toc80034254"/>
      <w:bookmarkStart w:id="2329" w:name="_Toc83115754"/>
      <w:bookmarkEnd w:id="2327"/>
      <w:r>
        <w:t>Perancangan Antarmuka</w:t>
      </w:r>
      <w:bookmarkEnd w:id="2328"/>
      <w:bookmarkEnd w:id="2329"/>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2330"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1F2641" w:rsidRPr="00B46080" w:rsidRDefault="001F2641" w:rsidP="00436415">
                            <w:pPr>
                              <w:pStyle w:val="Caption"/>
                              <w:jc w:val="center"/>
                              <w:rPr>
                                <w:noProof/>
                                <w:sz w:val="24"/>
                                <w:szCs w:val="24"/>
                              </w:rPr>
                            </w:pPr>
                            <w:bookmarkStart w:id="2331" w:name="_Toc83115834"/>
                            <w:r>
                              <w:t xml:space="preserve">Gambar 3. </w:t>
                            </w:r>
                            <w:r>
                              <w:fldChar w:fldCharType="begin"/>
                            </w:r>
                            <w:r>
                              <w:instrText xml:space="preserve"> SEQ Gambar_3. \* ARABIC </w:instrText>
                            </w:r>
                            <w:r>
                              <w:fldChar w:fldCharType="separate"/>
                            </w:r>
                            <w:r>
                              <w:rPr>
                                <w:noProof/>
                              </w:rPr>
                              <w:t>21</w:t>
                            </w:r>
                            <w:r>
                              <w:fldChar w:fldCharType="end"/>
                            </w:r>
                            <w:r>
                              <w:t xml:space="preserve"> Antarmuka Registrasi</w:t>
                            </w:r>
                            <w:bookmarkEnd w:id="2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CLwIAAGcEAAAOAAAAZHJzL2Uyb0RvYy54bWysVFFv2yAQfp+0/4B4X+ykXbRa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d2cEsM0&#10;arQTXSCfoSPowvq01heYtrWYGDr0o86j36Mz0u5qp+MXCRGMY6XPl+pGNI7O29v8Jr/DEMfY/OZj&#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AUQ9ECLwIAAGcEAAAOAAAAAAAAAAAAAAAAAC4CAABk&#10;cnMvZTJvRG9jLnhtbFBLAQItABQABgAIAAAAIQDN9fxi3QAAAAYBAAAPAAAAAAAAAAAAAAAAAIkE&#10;AABkcnMvZG93bnJldi54bWxQSwUGAAAAAAQABADzAAAAkwUAAAAA&#10;" stroked="f">
                <v:textbox style="mso-fit-shape-to-text:t" inset="0,0,0,0">
                  <w:txbxContent>
                    <w:p w14:paraId="2497BDC5" w14:textId="415C78BE" w:rsidR="001F2641" w:rsidRPr="00B46080" w:rsidRDefault="001F2641" w:rsidP="00436415">
                      <w:pPr>
                        <w:pStyle w:val="Caption"/>
                        <w:jc w:val="center"/>
                        <w:rPr>
                          <w:noProof/>
                          <w:sz w:val="24"/>
                          <w:szCs w:val="24"/>
                        </w:rPr>
                      </w:pPr>
                      <w:bookmarkStart w:id="2332" w:name="_Toc83115834"/>
                      <w:r>
                        <w:t xml:space="preserve">Gambar 3. </w:t>
                      </w:r>
                      <w:r>
                        <w:fldChar w:fldCharType="begin"/>
                      </w:r>
                      <w:r>
                        <w:instrText xml:space="preserve"> SEQ Gambar_3. \* ARABIC </w:instrText>
                      </w:r>
                      <w:r>
                        <w:fldChar w:fldCharType="separate"/>
                      </w:r>
                      <w:r>
                        <w:rPr>
                          <w:noProof/>
                        </w:rPr>
                        <w:t>21</w:t>
                      </w:r>
                      <w:r>
                        <w:fldChar w:fldCharType="end"/>
                      </w:r>
                      <w:r>
                        <w:t xml:space="preserve"> Antarmuka Registrasi</w:t>
                      </w:r>
                      <w:bookmarkEnd w:id="2332"/>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2333"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1F2641" w:rsidRPr="006B6695" w:rsidRDefault="001F2641" w:rsidP="00436415">
                            <w:pPr>
                              <w:pStyle w:val="Caption"/>
                              <w:jc w:val="center"/>
                              <w:rPr>
                                <w:noProof/>
                                <w:sz w:val="24"/>
                                <w:szCs w:val="24"/>
                              </w:rPr>
                            </w:pPr>
                            <w:bookmarkStart w:id="2334" w:name="_Toc83115835"/>
                            <w:r>
                              <w:t xml:space="preserve">Gambar 3. </w:t>
                            </w:r>
                            <w:r>
                              <w:fldChar w:fldCharType="begin"/>
                            </w:r>
                            <w:r>
                              <w:instrText xml:space="preserve"> SEQ Gambar_3. \* ARABIC </w:instrText>
                            </w:r>
                            <w:r>
                              <w:fldChar w:fldCharType="separate"/>
                            </w:r>
                            <w:r>
                              <w:rPr>
                                <w:noProof/>
                              </w:rPr>
                              <w:t>22</w:t>
                            </w:r>
                            <w:r>
                              <w:fldChar w:fldCharType="end"/>
                            </w:r>
                            <w:r>
                              <w:t xml:space="preserve"> Antarmuka Login</w:t>
                            </w:r>
                            <w:bookmarkEnd w:id="2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sW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LT1axY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1F2641" w:rsidRPr="006B6695" w:rsidRDefault="001F2641" w:rsidP="00436415">
                      <w:pPr>
                        <w:pStyle w:val="Caption"/>
                        <w:jc w:val="center"/>
                        <w:rPr>
                          <w:noProof/>
                          <w:sz w:val="24"/>
                          <w:szCs w:val="24"/>
                        </w:rPr>
                      </w:pPr>
                      <w:bookmarkStart w:id="2335" w:name="_Toc83115835"/>
                      <w:r>
                        <w:t xml:space="preserve">Gambar 3. </w:t>
                      </w:r>
                      <w:r>
                        <w:fldChar w:fldCharType="begin"/>
                      </w:r>
                      <w:r>
                        <w:instrText xml:space="preserve"> SEQ Gambar_3. \* ARABIC </w:instrText>
                      </w:r>
                      <w:r>
                        <w:fldChar w:fldCharType="separate"/>
                      </w:r>
                      <w:r>
                        <w:rPr>
                          <w:noProof/>
                        </w:rPr>
                        <w:t>22</w:t>
                      </w:r>
                      <w:r>
                        <w:fldChar w:fldCharType="end"/>
                      </w:r>
                      <w:r>
                        <w:t xml:space="preserve"> Antarmuka Login</w:t>
                      </w:r>
                      <w:bookmarkEnd w:id="2335"/>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233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2337"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1F2641" w:rsidRPr="009B05BB" w:rsidRDefault="001F2641" w:rsidP="00436415">
                            <w:pPr>
                              <w:pStyle w:val="Caption"/>
                              <w:jc w:val="center"/>
                              <w:rPr>
                                <w:noProof/>
                                <w:sz w:val="24"/>
                                <w:szCs w:val="24"/>
                              </w:rPr>
                            </w:pPr>
                            <w:bookmarkStart w:id="2338" w:name="_Toc83115836"/>
                            <w:r>
                              <w:t xml:space="preserve">Gambar 3. </w:t>
                            </w:r>
                            <w:r>
                              <w:fldChar w:fldCharType="begin"/>
                            </w:r>
                            <w:r>
                              <w:instrText xml:space="preserve"> SEQ Gambar_3. \* ARABIC </w:instrText>
                            </w:r>
                            <w:r>
                              <w:fldChar w:fldCharType="separate"/>
                            </w:r>
                            <w:r>
                              <w:rPr>
                                <w:noProof/>
                              </w:rPr>
                              <w:t>23</w:t>
                            </w:r>
                            <w:r>
                              <w:fldChar w:fldCharType="end"/>
                            </w:r>
                            <w:r>
                              <w:t xml:space="preserve"> Antarmuka Dashboard</w:t>
                            </w:r>
                            <w:bookmarkEnd w:id="2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3"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BNMAIAAGc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q/VATTACAABnBAAADgAAAAAAAAAAAAAAAAAuAgAA&#10;ZHJzL2Uyb0RvYy54bWxQSwECLQAUAAYACAAAACEAlKoLB90AAAAGAQAADwAAAAAAAAAAAAAAAACK&#10;BAAAZHJzL2Rvd25yZXYueG1sUEsFBgAAAAAEAAQA8wAAAJQFAAAAAA==&#10;" stroked="f">
                <v:textbox style="mso-fit-shape-to-text:t" inset="0,0,0,0">
                  <w:txbxContent>
                    <w:p w14:paraId="0E45FB2A" w14:textId="479175CF" w:rsidR="001F2641" w:rsidRPr="009B05BB" w:rsidRDefault="001F2641" w:rsidP="00436415">
                      <w:pPr>
                        <w:pStyle w:val="Caption"/>
                        <w:jc w:val="center"/>
                        <w:rPr>
                          <w:noProof/>
                          <w:sz w:val="24"/>
                          <w:szCs w:val="24"/>
                        </w:rPr>
                      </w:pPr>
                      <w:bookmarkStart w:id="2339" w:name="_Toc83115836"/>
                      <w:r>
                        <w:t xml:space="preserve">Gambar 3. </w:t>
                      </w:r>
                      <w:r>
                        <w:fldChar w:fldCharType="begin"/>
                      </w:r>
                      <w:r>
                        <w:instrText xml:space="preserve"> SEQ Gambar_3. \* ARABIC </w:instrText>
                      </w:r>
                      <w:r>
                        <w:fldChar w:fldCharType="separate"/>
                      </w:r>
                      <w:r>
                        <w:rPr>
                          <w:noProof/>
                        </w:rPr>
                        <w:t>23</w:t>
                      </w:r>
                      <w:r>
                        <w:fldChar w:fldCharType="end"/>
                      </w:r>
                      <w:r>
                        <w:t xml:space="preserve"> Antarmuka Dashboard</w:t>
                      </w:r>
                      <w:bookmarkEnd w:id="2339"/>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2340" w:author="Rafi Aziizi" w:date="2021-11-12T10:57:00Z">
          <w:pPr>
            <w:pStyle w:val="ListParagraph"/>
            <w:numPr>
              <w:numId w:val="43"/>
            </w:numPr>
            <w:shd w:val="clear" w:color="auto" w:fill="FFE599" w:themeFill="accent4" w:themeFillTint="66"/>
            <w:ind w:left="426" w:hanging="360"/>
          </w:pPr>
        </w:pPrChange>
      </w:pPr>
      <w:r>
        <w:rPr>
          <w:rFonts w:eastAsia="Calibri"/>
          <w:b/>
          <w:bCs/>
        </w:rPr>
        <w:t xml:space="preserve">Antarmuka </w:t>
      </w:r>
      <w:r w:rsidR="00C10E66">
        <w:rPr>
          <w:rFonts w:eastAsia="Calibri"/>
          <w:b/>
          <w:bCs/>
        </w:rPr>
        <w:t>Menu Utama</w:t>
      </w:r>
    </w:p>
    <w:p w14:paraId="27FF3CF3" w14:textId="535EA979" w:rsidR="00C10E66" w:rsidRDefault="00C10E66" w:rsidP="00C60063">
      <w:pPr>
        <w:pStyle w:val="ListParagraph"/>
        <w:ind w:left="0" w:firstLine="426"/>
        <w:rPr>
          <w:rFonts w:eastAsia="Calibri"/>
        </w:rPr>
      </w:pPr>
      <w:r>
        <w:rPr>
          <w:rFonts w:eastAsia="Calibri"/>
        </w:rPr>
        <w:t>Rancangan halaman ini akan menampilkan seluruh menu yang disediakan oleh sistem.</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1F2641" w:rsidRPr="00C81D50" w:rsidRDefault="001F2641" w:rsidP="00C10E66">
                            <w:pPr>
                              <w:pStyle w:val="Caption"/>
                              <w:jc w:val="center"/>
                              <w:rPr>
                                <w:noProof/>
                                <w:sz w:val="24"/>
                                <w:szCs w:val="24"/>
                              </w:rPr>
                            </w:pPr>
                            <w:bookmarkStart w:id="2341" w:name="_Toc83115837"/>
                            <w:r>
                              <w:t xml:space="preserve">Gambar 3. </w:t>
                            </w:r>
                            <w:r>
                              <w:fldChar w:fldCharType="begin"/>
                            </w:r>
                            <w:r>
                              <w:instrText xml:space="preserve"> SEQ Gambar_3. \* ARABIC </w:instrText>
                            </w:r>
                            <w:r>
                              <w:fldChar w:fldCharType="separate"/>
                            </w:r>
                            <w:r>
                              <w:rPr>
                                <w:noProof/>
                              </w:rPr>
                              <w:t>24</w:t>
                            </w:r>
                            <w:r>
                              <w:fldChar w:fldCharType="end"/>
                            </w:r>
                            <w:r>
                              <w:t xml:space="preserve"> Antarmuka Menu Utama</w:t>
                            </w:r>
                            <w:bookmarkEnd w:id="2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4"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8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esZuR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G4u0bw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1F2641" w:rsidRPr="00C81D50" w:rsidRDefault="001F2641" w:rsidP="00C10E66">
                      <w:pPr>
                        <w:pStyle w:val="Caption"/>
                        <w:jc w:val="center"/>
                        <w:rPr>
                          <w:noProof/>
                          <w:sz w:val="24"/>
                          <w:szCs w:val="24"/>
                        </w:rPr>
                      </w:pPr>
                      <w:bookmarkStart w:id="2342" w:name="_Toc83115837"/>
                      <w:r>
                        <w:t xml:space="preserve">Gambar 3. </w:t>
                      </w:r>
                      <w:r>
                        <w:fldChar w:fldCharType="begin"/>
                      </w:r>
                      <w:r>
                        <w:instrText xml:space="preserve"> SEQ Gambar_3. \* ARABIC </w:instrText>
                      </w:r>
                      <w:r>
                        <w:fldChar w:fldCharType="separate"/>
                      </w:r>
                      <w:r>
                        <w:rPr>
                          <w:noProof/>
                        </w:rPr>
                        <w:t>24</w:t>
                      </w:r>
                      <w:r>
                        <w:fldChar w:fldCharType="end"/>
                      </w:r>
                      <w:r>
                        <w:t xml:space="preserve"> Antarmuka Menu Utama</w:t>
                      </w:r>
                      <w:bookmarkEnd w:id="2342"/>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234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1F2641" w:rsidRPr="00245C9E" w:rsidRDefault="001F2641" w:rsidP="00436415">
                            <w:pPr>
                              <w:pStyle w:val="Caption"/>
                              <w:jc w:val="center"/>
                              <w:rPr>
                                <w:noProof/>
                                <w:sz w:val="24"/>
                                <w:szCs w:val="24"/>
                              </w:rPr>
                            </w:pPr>
                            <w:bookmarkStart w:id="2344" w:name="_Toc83115838"/>
                            <w:r>
                              <w:t xml:space="preserve">Gambar 3. </w:t>
                            </w:r>
                            <w:r>
                              <w:fldChar w:fldCharType="begin"/>
                            </w:r>
                            <w:r>
                              <w:instrText xml:space="preserve"> SEQ Gambar_3. \* ARABIC </w:instrText>
                            </w:r>
                            <w:r>
                              <w:fldChar w:fldCharType="separate"/>
                            </w:r>
                            <w:r>
                              <w:rPr>
                                <w:noProof/>
                              </w:rPr>
                              <w:t>25</w:t>
                            </w:r>
                            <w:r>
                              <w:fldChar w:fldCharType="end"/>
                            </w:r>
                            <w:r>
                              <w:t xml:space="preserve"> Antarmuka Data Siswa</w:t>
                            </w:r>
                            <w:bookmarkEnd w:id="2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5"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fCMAIAAGcEAAAOAAAAZHJzL2Uyb0RvYy54bWysVMFu2zAMvQ/YPwi6L06ytF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6fc2ZF&#10;QxrtVBfYZ+gYuYif1vmc0raOEkNHftJ58HtyRthdhU38EiBGcWL6fGU3VpPknM3Gs/n8hjNJsduP&#10;N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" stroked="f">
                <v:textbox style="mso-fit-shape-to-text:t" inset="0,0,0,0">
                  <w:txbxContent>
                    <w:p w14:paraId="1F06A23A" w14:textId="1B9B04DA" w:rsidR="001F2641" w:rsidRPr="00245C9E" w:rsidRDefault="001F2641" w:rsidP="00436415">
                      <w:pPr>
                        <w:pStyle w:val="Caption"/>
                        <w:jc w:val="center"/>
                        <w:rPr>
                          <w:noProof/>
                          <w:sz w:val="24"/>
                          <w:szCs w:val="24"/>
                        </w:rPr>
                      </w:pPr>
                      <w:bookmarkStart w:id="2345" w:name="_Toc83115838"/>
                      <w:r>
                        <w:t xml:space="preserve">Gambar 3. </w:t>
                      </w:r>
                      <w:r>
                        <w:fldChar w:fldCharType="begin"/>
                      </w:r>
                      <w:r>
                        <w:instrText xml:space="preserve"> SEQ Gambar_3. \* ARABIC </w:instrText>
                      </w:r>
                      <w:r>
                        <w:fldChar w:fldCharType="separate"/>
                      </w:r>
                      <w:r>
                        <w:rPr>
                          <w:noProof/>
                        </w:rPr>
                        <w:t>25</w:t>
                      </w:r>
                      <w:r>
                        <w:fldChar w:fldCharType="end"/>
                      </w:r>
                      <w:r>
                        <w:t xml:space="preserve"> Antarmuka Data Siswa</w:t>
                      </w:r>
                      <w:bookmarkEnd w:id="2345"/>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234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lastRenderedPageBreak/>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1F2641" w:rsidRPr="00FD6684" w:rsidRDefault="001F2641" w:rsidP="00FD6684">
                            <w:pPr>
                              <w:pStyle w:val="Caption"/>
                              <w:jc w:val="center"/>
                            </w:pPr>
                            <w:bookmarkStart w:id="2347" w:name="_Toc83115839"/>
                            <w:r>
                              <w:t xml:space="preserve">Gambar 3. </w:t>
                            </w:r>
                            <w:r>
                              <w:fldChar w:fldCharType="begin"/>
                            </w:r>
                            <w:r>
                              <w:instrText xml:space="preserve"> SEQ Gambar_3. \* ARABIC </w:instrText>
                            </w:r>
                            <w:r>
                              <w:fldChar w:fldCharType="separate"/>
                            </w:r>
                            <w:r>
                              <w:rPr>
                                <w:noProof/>
                              </w:rPr>
                              <w:t>26</w:t>
                            </w:r>
                            <w:r>
                              <w:fldChar w:fldCharType="end"/>
                            </w:r>
                            <w:r>
                              <w:t xml:space="preserve"> Antarmuka Profile Siswa</w:t>
                            </w:r>
                            <w:bookmarkEnd w:id="2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6"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YlLwIAAGkEAAAOAAAAZHJzL2Uyb0RvYy54bWysVMFu2zAMvQ/YPwi6L07Sr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YsVmJS8CAABpBAAADgAAAAAAAAAAAAAAAAAuAgAAZHJz&#10;L2Uyb0RvYy54bWxQSwECLQAUAAYACAAAACEAKXTGedsAAAAEAQAADwAAAAAAAAAAAAAAAACJBAAA&#10;ZHJzL2Rvd25yZXYueG1sUEsFBgAAAAAEAAQA8wAAAJEFAAAAAA==&#10;" stroked="f">
                <v:textbox style="mso-fit-shape-to-text:t" inset="0,0,0,0">
                  <w:txbxContent>
                    <w:p w14:paraId="020C56C8" w14:textId="76480B93" w:rsidR="001F2641" w:rsidRPr="00FD6684" w:rsidRDefault="001F2641" w:rsidP="00FD6684">
                      <w:pPr>
                        <w:pStyle w:val="Caption"/>
                        <w:jc w:val="center"/>
                      </w:pPr>
                      <w:bookmarkStart w:id="2348" w:name="_Toc83115839"/>
                      <w:r>
                        <w:t xml:space="preserve">Gambar 3. </w:t>
                      </w:r>
                      <w:r>
                        <w:fldChar w:fldCharType="begin"/>
                      </w:r>
                      <w:r>
                        <w:instrText xml:space="preserve"> SEQ Gambar_3. \* ARABIC </w:instrText>
                      </w:r>
                      <w:r>
                        <w:fldChar w:fldCharType="separate"/>
                      </w:r>
                      <w:r>
                        <w:rPr>
                          <w:noProof/>
                        </w:rPr>
                        <w:t>26</w:t>
                      </w:r>
                      <w:r>
                        <w:fldChar w:fldCharType="end"/>
                      </w:r>
                      <w:r>
                        <w:t xml:space="preserve"> Antarmuka Profile Siswa</w:t>
                      </w:r>
                      <w:bookmarkEnd w:id="2348"/>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2349"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1F2641" w:rsidRPr="005A6EFD" w:rsidRDefault="001F2641" w:rsidP="00A56BCA">
                            <w:pPr>
                              <w:pStyle w:val="Caption"/>
                              <w:jc w:val="center"/>
                              <w:rPr>
                                <w:noProof/>
                                <w:sz w:val="24"/>
                                <w:szCs w:val="24"/>
                              </w:rPr>
                            </w:pPr>
                            <w:bookmarkStart w:id="2350" w:name="_Toc83115840"/>
                            <w:r>
                              <w:t xml:space="preserve">Gambar 3. </w:t>
                            </w:r>
                            <w:r>
                              <w:fldChar w:fldCharType="begin"/>
                            </w:r>
                            <w:r>
                              <w:instrText xml:space="preserve"> SEQ Gambar_3. \* ARABIC </w:instrText>
                            </w:r>
                            <w:r>
                              <w:fldChar w:fldCharType="separate"/>
                            </w:r>
                            <w:r>
                              <w:rPr>
                                <w:noProof/>
                              </w:rPr>
                              <w:t>27</w:t>
                            </w:r>
                            <w:r>
                              <w:fldChar w:fldCharType="end"/>
                            </w:r>
                            <w:r>
                              <w:t xml:space="preserve"> Antarmuka Data Guru</w:t>
                            </w:r>
                            <w:bookmarkEnd w:id="2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7"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Is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uY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8NMSLD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1F2641" w:rsidRPr="005A6EFD" w:rsidRDefault="001F2641" w:rsidP="00A56BCA">
                      <w:pPr>
                        <w:pStyle w:val="Caption"/>
                        <w:jc w:val="center"/>
                        <w:rPr>
                          <w:noProof/>
                          <w:sz w:val="24"/>
                          <w:szCs w:val="24"/>
                        </w:rPr>
                      </w:pPr>
                      <w:bookmarkStart w:id="2351" w:name="_Toc83115840"/>
                      <w:r>
                        <w:t xml:space="preserve">Gambar 3. </w:t>
                      </w:r>
                      <w:r>
                        <w:fldChar w:fldCharType="begin"/>
                      </w:r>
                      <w:r>
                        <w:instrText xml:space="preserve"> SEQ Gambar_3. \* ARABIC </w:instrText>
                      </w:r>
                      <w:r>
                        <w:fldChar w:fldCharType="separate"/>
                      </w:r>
                      <w:r>
                        <w:rPr>
                          <w:noProof/>
                        </w:rPr>
                        <w:t>27</w:t>
                      </w:r>
                      <w:r>
                        <w:fldChar w:fldCharType="end"/>
                      </w:r>
                      <w:r>
                        <w:t xml:space="preserve"> Antarmuka Data Guru</w:t>
                      </w:r>
                      <w:bookmarkEnd w:id="2351"/>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2352"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lastRenderedPageBreak/>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1F2641" w:rsidRPr="008F05DB" w:rsidRDefault="001F2641" w:rsidP="00A56BCA">
                            <w:pPr>
                              <w:pStyle w:val="Caption"/>
                              <w:jc w:val="center"/>
                              <w:rPr>
                                <w:noProof/>
                                <w:sz w:val="24"/>
                                <w:szCs w:val="24"/>
                              </w:rPr>
                            </w:pPr>
                            <w:bookmarkStart w:id="2353" w:name="_Toc83115841"/>
                            <w:r>
                              <w:t xml:space="preserve">Gambar 3. </w:t>
                            </w:r>
                            <w:r>
                              <w:fldChar w:fldCharType="begin"/>
                            </w:r>
                            <w:r>
                              <w:instrText xml:space="preserve"> SEQ Gambar_3. \* ARABIC </w:instrText>
                            </w:r>
                            <w:r>
                              <w:fldChar w:fldCharType="separate"/>
                            </w:r>
                            <w:r>
                              <w:rPr>
                                <w:noProof/>
                              </w:rPr>
                              <w:t>28</w:t>
                            </w:r>
                            <w:r>
                              <w:fldChar w:fldCharType="end"/>
                            </w:r>
                            <w:r>
                              <w:t xml:space="preserve"> Antarmuka Profile Guru</w:t>
                            </w:r>
                            <w:bookmarkEnd w:id="2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8"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RMA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jMbQR6guiB2B33/eMs3Ei/cMh+emcOGQbg4BOEJl1pBW1IYLEoacD/+5o/5&#10;qCNGKWmxAUvqv5+YE5SorwYVjt06Gm40DqNhTnoNCBU1w9ckEw+4oEazdqBfcDZW8RYMMcPxrpKG&#10;0VyHfgxwtrhYrVIS9qRlYWt2lsfSI7H77oU5O8gSUM1HGFuTFW/U6XOTPnZ1Ckh1ki4S27M48I39&#10;nMQfZi8OzK/7lPX6h1j+BA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Av0dUT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1F2641" w:rsidRPr="008F05DB" w:rsidRDefault="001F2641" w:rsidP="00A56BCA">
                      <w:pPr>
                        <w:pStyle w:val="Caption"/>
                        <w:jc w:val="center"/>
                        <w:rPr>
                          <w:noProof/>
                          <w:sz w:val="24"/>
                          <w:szCs w:val="24"/>
                        </w:rPr>
                      </w:pPr>
                      <w:bookmarkStart w:id="2354" w:name="_Toc83115841"/>
                      <w:r>
                        <w:t xml:space="preserve">Gambar 3. </w:t>
                      </w:r>
                      <w:r>
                        <w:fldChar w:fldCharType="begin"/>
                      </w:r>
                      <w:r>
                        <w:instrText xml:space="preserve"> SEQ Gambar_3. \* ARABIC </w:instrText>
                      </w:r>
                      <w:r>
                        <w:fldChar w:fldCharType="separate"/>
                      </w:r>
                      <w:r>
                        <w:rPr>
                          <w:noProof/>
                        </w:rPr>
                        <w:t>28</w:t>
                      </w:r>
                      <w:r>
                        <w:fldChar w:fldCharType="end"/>
                      </w:r>
                      <w:r>
                        <w:t xml:space="preserve"> Antarmuka Profile Guru</w:t>
                      </w:r>
                      <w:bookmarkEnd w:id="2354"/>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2355"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2356"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1F2641" w:rsidRPr="002828D8" w:rsidRDefault="001F2641" w:rsidP="00A56BCA">
                            <w:pPr>
                              <w:pStyle w:val="Caption"/>
                              <w:jc w:val="center"/>
                              <w:rPr>
                                <w:noProof/>
                                <w:sz w:val="24"/>
                                <w:szCs w:val="24"/>
                              </w:rPr>
                            </w:pPr>
                            <w:bookmarkStart w:id="2357" w:name="_Toc83115842"/>
                            <w:r>
                              <w:t xml:space="preserve">Gambar 3. </w:t>
                            </w:r>
                            <w:r>
                              <w:fldChar w:fldCharType="begin"/>
                            </w:r>
                            <w:r>
                              <w:instrText xml:space="preserve"> SEQ Gambar_3. \* ARABIC </w:instrText>
                            </w:r>
                            <w:r>
                              <w:fldChar w:fldCharType="separate"/>
                            </w:r>
                            <w:r>
                              <w:rPr>
                                <w:noProof/>
                              </w:rPr>
                              <w:t>29</w:t>
                            </w:r>
                            <w:r>
                              <w:fldChar w:fldCharType="end"/>
                            </w:r>
                            <w:r>
                              <w:t xml:space="preserve"> Antarmuka Data Admin</w:t>
                            </w:r>
                            <w:bookmarkEnd w:id="2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9"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LMQIAAGkEAAAOAAAAZHJzL2Uyb0RvYy54bWysVFFv2yAQfp+0/4B4X+wkX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uCWviz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1F2641" w:rsidRPr="002828D8" w:rsidRDefault="001F2641" w:rsidP="00A56BCA">
                      <w:pPr>
                        <w:pStyle w:val="Caption"/>
                        <w:jc w:val="center"/>
                        <w:rPr>
                          <w:noProof/>
                          <w:sz w:val="24"/>
                          <w:szCs w:val="24"/>
                        </w:rPr>
                      </w:pPr>
                      <w:bookmarkStart w:id="2358" w:name="_Toc83115842"/>
                      <w:r>
                        <w:t xml:space="preserve">Gambar 3. </w:t>
                      </w:r>
                      <w:r>
                        <w:fldChar w:fldCharType="begin"/>
                      </w:r>
                      <w:r>
                        <w:instrText xml:space="preserve"> SEQ Gambar_3. \* ARABIC </w:instrText>
                      </w:r>
                      <w:r>
                        <w:fldChar w:fldCharType="separate"/>
                      </w:r>
                      <w:r>
                        <w:rPr>
                          <w:noProof/>
                        </w:rPr>
                        <w:t>29</w:t>
                      </w:r>
                      <w:r>
                        <w:fldChar w:fldCharType="end"/>
                      </w:r>
                      <w:r>
                        <w:t xml:space="preserve"> Antarmuka Data Admin</w:t>
                      </w:r>
                      <w:bookmarkEnd w:id="2358"/>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lastRenderedPageBreak/>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60"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TAMAIAAGk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JZlFMA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Antarmuka Kelola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1"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CfsuK/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Antarmuka Kelola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EB622F" w:rsidR="00971251" w:rsidRDefault="00971251" w:rsidP="00971251">
      <w:pPr>
        <w:pStyle w:val="ListParagraph"/>
        <w:ind w:left="0" w:firstLine="426"/>
        <w:rPr>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1F2641" w:rsidRPr="00C60063" w:rsidRDefault="001F2641" w:rsidP="00C60063">
                            <w:pPr>
                              <w:pStyle w:val="Caption"/>
                              <w:jc w:val="center"/>
                            </w:pPr>
                            <w:bookmarkStart w:id="2359" w:name="_Toc83115843"/>
                            <w:r>
                              <w:t xml:space="preserve">Gambar 3. </w:t>
                            </w:r>
                            <w:r>
                              <w:fldChar w:fldCharType="begin"/>
                            </w:r>
                            <w:r>
                              <w:instrText xml:space="preserve"> SEQ Gambar_3. \* ARABIC </w:instrText>
                            </w:r>
                            <w:r>
                              <w:fldChar w:fldCharType="separate"/>
                            </w:r>
                            <w:r>
                              <w:rPr>
                                <w:noProof/>
                              </w:rPr>
                              <w:t>32</w:t>
                            </w:r>
                            <w:r>
                              <w:fldChar w:fldCharType="end"/>
                            </w:r>
                            <w:r>
                              <w:t xml:space="preserve"> Antarmuka Data Absen</w:t>
                            </w:r>
                            <w:bookmarkEnd w:id="2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f6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VopX+jECAABpBAAADgAAAAAAAAAAAAAAAAAuAgAA&#10;ZHJzL2Uyb0RvYy54bWxQSwECLQAUAAYACAAAACEALSBSndwAAAAEAQAADwAAAAAAAAAAAAAAAACL&#10;BAAAZHJzL2Rvd25yZXYueG1sUEsFBgAAAAAEAAQA8wAAAJQFAAAAAA==&#10;" stroked="f">
                <v:textbox style="mso-fit-shape-to-text:t" inset="0,0,0,0">
                  <w:txbxContent>
                    <w:p w14:paraId="7A822503" w14:textId="45109C41" w:rsidR="001F2641" w:rsidRPr="00C60063" w:rsidRDefault="001F2641" w:rsidP="00C60063">
                      <w:pPr>
                        <w:pStyle w:val="Caption"/>
                        <w:jc w:val="center"/>
                      </w:pPr>
                      <w:bookmarkStart w:id="2360" w:name="_Toc83115843"/>
                      <w:r>
                        <w:t xml:space="preserve">Gambar 3. </w:t>
                      </w:r>
                      <w:r>
                        <w:fldChar w:fldCharType="begin"/>
                      </w:r>
                      <w:r>
                        <w:instrText xml:space="preserve"> SEQ Gambar_3. \* ARABIC </w:instrText>
                      </w:r>
                      <w:r>
                        <w:fldChar w:fldCharType="separate"/>
                      </w:r>
                      <w:r>
                        <w:rPr>
                          <w:noProof/>
                        </w:rPr>
                        <w:t>32</w:t>
                      </w:r>
                      <w:r>
                        <w:fldChar w:fldCharType="end"/>
                      </w:r>
                      <w:r>
                        <w:t xml:space="preserve"> Antarmuka Data Absen</w:t>
                      </w:r>
                      <w:bookmarkEnd w:id="2360"/>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2361"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2362"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lastRenderedPageBreak/>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1F2641" w:rsidRPr="006014A1" w:rsidRDefault="001F2641" w:rsidP="00A56BCA">
                            <w:pPr>
                              <w:pStyle w:val="Caption"/>
                              <w:jc w:val="center"/>
                              <w:rPr>
                                <w:noProof/>
                                <w:sz w:val="24"/>
                                <w:szCs w:val="24"/>
                              </w:rPr>
                            </w:pPr>
                            <w:bookmarkStart w:id="2363" w:name="_Toc83115844"/>
                            <w:r>
                              <w:t xml:space="preserve">Gambar 3. </w:t>
                            </w:r>
                            <w:r>
                              <w:fldChar w:fldCharType="begin"/>
                            </w:r>
                            <w:r>
                              <w:instrText xml:space="preserve"> SEQ Gambar_3. \* ARABIC </w:instrText>
                            </w:r>
                            <w:r>
                              <w:fldChar w:fldCharType="separate"/>
                            </w:r>
                            <w:r>
                              <w:rPr>
                                <w:noProof/>
                              </w:rPr>
                              <w:t>33</w:t>
                            </w:r>
                            <w:r>
                              <w:fldChar w:fldCharType="end"/>
                            </w:r>
                            <w:r>
                              <w:t xml:space="preserve"> Antarmuka Laporan Absen</w:t>
                            </w:r>
                            <w:bookmarkEnd w:id="2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N9MAIAAGk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ANho30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1F2641" w:rsidRPr="006014A1" w:rsidRDefault="001F2641" w:rsidP="00A56BCA">
                      <w:pPr>
                        <w:pStyle w:val="Caption"/>
                        <w:jc w:val="center"/>
                        <w:rPr>
                          <w:noProof/>
                          <w:sz w:val="24"/>
                          <w:szCs w:val="24"/>
                        </w:rPr>
                      </w:pPr>
                      <w:bookmarkStart w:id="2364" w:name="_Toc83115844"/>
                      <w:r>
                        <w:t xml:space="preserve">Gambar 3. </w:t>
                      </w:r>
                      <w:r>
                        <w:fldChar w:fldCharType="begin"/>
                      </w:r>
                      <w:r>
                        <w:instrText xml:space="preserve"> SEQ Gambar_3. \* ARABIC </w:instrText>
                      </w:r>
                      <w:r>
                        <w:fldChar w:fldCharType="separate"/>
                      </w:r>
                      <w:r>
                        <w:rPr>
                          <w:noProof/>
                        </w:rPr>
                        <w:t>33</w:t>
                      </w:r>
                      <w:r>
                        <w:fldChar w:fldCharType="end"/>
                      </w:r>
                      <w:r>
                        <w:t xml:space="preserve"> Antarmuka Laporan Absen</w:t>
                      </w:r>
                      <w:bookmarkEnd w:id="2364"/>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236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1F2641" w:rsidRPr="00AF4D63" w:rsidRDefault="001F2641" w:rsidP="00327E19">
                            <w:pPr>
                              <w:pStyle w:val="Caption"/>
                              <w:jc w:val="center"/>
                              <w:rPr>
                                <w:noProof/>
                                <w:sz w:val="24"/>
                                <w:szCs w:val="24"/>
                              </w:rPr>
                            </w:pPr>
                            <w:bookmarkStart w:id="2366" w:name="_Toc83115845"/>
                            <w:r>
                              <w:t xml:space="preserve">Gambar 3. </w:t>
                            </w:r>
                            <w:r>
                              <w:fldChar w:fldCharType="begin"/>
                            </w:r>
                            <w:r>
                              <w:instrText xml:space="preserve"> SEQ Gambar_3. \* ARABIC </w:instrText>
                            </w:r>
                            <w:r>
                              <w:fldChar w:fldCharType="separate"/>
                            </w:r>
                            <w:r>
                              <w:rPr>
                                <w:noProof/>
                              </w:rPr>
                              <w:t>34</w:t>
                            </w:r>
                            <w:r>
                              <w:fldChar w:fldCharType="end"/>
                            </w:r>
                            <w:r>
                              <w:t xml:space="preserve"> Antarmuka Laporan Siswa Bermasalah</w:t>
                            </w:r>
                            <w:bookmarkEnd w:id="2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DmfJX2MgIAAGkEAAAOAAAAAAAAAAAAAAAAAC4C&#10;AABkcnMvZTJvRG9jLnhtbFBLAQItABQABgAIAAAAIQBMjSvS3QAAAAYBAAAPAAAAAAAAAAAAAAAA&#10;AIwEAABkcnMvZG93bnJldi54bWxQSwUGAAAAAAQABADzAAAAlgUAAAAA&#10;" stroked="f">
                <v:textbox style="mso-fit-shape-to-text:t" inset="0,0,0,0">
                  <w:txbxContent>
                    <w:p w14:paraId="6F9E5839" w14:textId="059F57FD" w:rsidR="001F2641" w:rsidRPr="00AF4D63" w:rsidRDefault="001F2641" w:rsidP="00327E19">
                      <w:pPr>
                        <w:pStyle w:val="Caption"/>
                        <w:jc w:val="center"/>
                        <w:rPr>
                          <w:noProof/>
                          <w:sz w:val="24"/>
                          <w:szCs w:val="24"/>
                        </w:rPr>
                      </w:pPr>
                      <w:bookmarkStart w:id="2367" w:name="_Toc83115845"/>
                      <w:r>
                        <w:t xml:space="preserve">Gambar 3. </w:t>
                      </w:r>
                      <w:r>
                        <w:fldChar w:fldCharType="begin"/>
                      </w:r>
                      <w:r>
                        <w:instrText xml:space="preserve"> SEQ Gambar_3. \* ARABIC </w:instrText>
                      </w:r>
                      <w:r>
                        <w:fldChar w:fldCharType="separate"/>
                      </w:r>
                      <w:r>
                        <w:rPr>
                          <w:noProof/>
                        </w:rPr>
                        <w:t>34</w:t>
                      </w:r>
                      <w:r>
                        <w:fldChar w:fldCharType="end"/>
                      </w:r>
                      <w:r>
                        <w:t xml:space="preserve"> Antarmuka Laporan Siswa Bermasalah</w:t>
                      </w:r>
                      <w:bookmarkEnd w:id="2367"/>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2368"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2641" w:rsidRPr="00CB63B9" w:rsidRDefault="001F2641" w:rsidP="001F343A">
                            <w:pPr>
                              <w:pStyle w:val="Caption"/>
                              <w:jc w:val="center"/>
                              <w:rPr>
                                <w:noProof/>
                                <w:sz w:val="24"/>
                                <w:szCs w:val="24"/>
                              </w:rPr>
                            </w:pPr>
                            <w:bookmarkStart w:id="2369" w:name="_Toc83115846"/>
                            <w:r>
                              <w:t xml:space="preserve">Gambar 3. </w:t>
                            </w:r>
                            <w:r>
                              <w:fldChar w:fldCharType="begin"/>
                            </w:r>
                            <w:r>
                              <w:instrText xml:space="preserve"> SEQ Gambar_3. \* ARABIC </w:instrText>
                            </w:r>
                            <w:r>
                              <w:fldChar w:fldCharType="separate"/>
                            </w:r>
                            <w:r>
                              <w:rPr>
                                <w:noProof/>
                              </w:rPr>
                              <w:t>35</w:t>
                            </w:r>
                            <w:r>
                              <w:fldChar w:fldCharType="end"/>
                            </w:r>
                            <w:r>
                              <w:t xml:space="preserve"> Antarmuka Form Data Siswa</w:t>
                            </w:r>
                            <w:bookmarkEnd w:id="2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Nrzk/j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2641" w:rsidRPr="00CB63B9" w:rsidRDefault="001F2641" w:rsidP="001F343A">
                      <w:pPr>
                        <w:pStyle w:val="Caption"/>
                        <w:jc w:val="center"/>
                        <w:rPr>
                          <w:noProof/>
                          <w:sz w:val="24"/>
                          <w:szCs w:val="24"/>
                        </w:rPr>
                      </w:pPr>
                      <w:bookmarkStart w:id="2370" w:name="_Toc83115846"/>
                      <w:r>
                        <w:t xml:space="preserve">Gambar 3. </w:t>
                      </w:r>
                      <w:r>
                        <w:fldChar w:fldCharType="begin"/>
                      </w:r>
                      <w:r>
                        <w:instrText xml:space="preserve"> SEQ Gambar_3. \* ARABIC </w:instrText>
                      </w:r>
                      <w:r>
                        <w:fldChar w:fldCharType="separate"/>
                      </w:r>
                      <w:r>
                        <w:rPr>
                          <w:noProof/>
                        </w:rPr>
                        <w:t>35</w:t>
                      </w:r>
                      <w:r>
                        <w:fldChar w:fldCharType="end"/>
                      </w:r>
                      <w:r>
                        <w:t xml:space="preserve"> Antarmuka Form Data Siswa</w:t>
                      </w:r>
                      <w:bookmarkEnd w:id="2370"/>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237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2641" w:rsidRPr="00EB46ED" w:rsidRDefault="001F2641" w:rsidP="001F343A">
                            <w:pPr>
                              <w:pStyle w:val="Caption"/>
                              <w:jc w:val="center"/>
                              <w:rPr>
                                <w:noProof/>
                                <w:sz w:val="24"/>
                                <w:szCs w:val="24"/>
                              </w:rPr>
                            </w:pPr>
                            <w:bookmarkStart w:id="2372" w:name="_Toc83115847"/>
                            <w:r>
                              <w:t xml:space="preserve">Gambar 3. </w:t>
                            </w:r>
                            <w:r>
                              <w:fldChar w:fldCharType="begin"/>
                            </w:r>
                            <w:r>
                              <w:instrText xml:space="preserve"> SEQ Gambar_3. \* ARABIC </w:instrText>
                            </w:r>
                            <w:r>
                              <w:fldChar w:fldCharType="separate"/>
                            </w:r>
                            <w:r>
                              <w:rPr>
                                <w:noProof/>
                              </w:rPr>
                              <w:t>36</w:t>
                            </w:r>
                            <w:r>
                              <w:fldChar w:fldCharType="end"/>
                            </w:r>
                            <w:r>
                              <w:t xml:space="preserve"> Antarmuka form Data Guru</w:t>
                            </w:r>
                            <w:bookmarkEnd w:id="2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zJMAIAAGkEAAAOAAAAZHJzL2Uyb0RvYy54bWysVMFu2zAMvQ/YPwi6L06aLt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zTQzJ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2641" w:rsidRPr="00EB46ED" w:rsidRDefault="001F2641" w:rsidP="001F343A">
                      <w:pPr>
                        <w:pStyle w:val="Caption"/>
                        <w:jc w:val="center"/>
                        <w:rPr>
                          <w:noProof/>
                          <w:sz w:val="24"/>
                          <w:szCs w:val="24"/>
                        </w:rPr>
                      </w:pPr>
                      <w:bookmarkStart w:id="2373" w:name="_Toc83115847"/>
                      <w:r>
                        <w:t xml:space="preserve">Gambar 3. </w:t>
                      </w:r>
                      <w:r>
                        <w:fldChar w:fldCharType="begin"/>
                      </w:r>
                      <w:r>
                        <w:instrText xml:space="preserve"> SEQ Gambar_3. \* ARABIC </w:instrText>
                      </w:r>
                      <w:r>
                        <w:fldChar w:fldCharType="separate"/>
                      </w:r>
                      <w:r>
                        <w:rPr>
                          <w:noProof/>
                        </w:rPr>
                        <w:t>36</w:t>
                      </w:r>
                      <w:r>
                        <w:fldChar w:fldCharType="end"/>
                      </w:r>
                      <w:r>
                        <w:t xml:space="preserve"> Antarmuka form Data Guru</w:t>
                      </w:r>
                      <w:bookmarkEnd w:id="2373"/>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237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lastRenderedPageBreak/>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4A91193C" w:rsidR="00C87493" w:rsidDel="00331B6F" w:rsidRDefault="00C87493" w:rsidP="001F343A">
      <w:pPr>
        <w:pStyle w:val="ListParagraph"/>
        <w:ind w:left="0" w:firstLine="426"/>
        <w:rPr>
          <w:del w:id="2375" w:author="Rafi Aziizi" w:date="2021-11-12T10:58:00Z"/>
          <w:rFonts w:eastAsia="Calibri"/>
        </w:rPr>
      </w:pPr>
    </w:p>
    <w:p w14:paraId="399D9962" w14:textId="77777777" w:rsidR="00C87493" w:rsidDel="00331B6F" w:rsidRDefault="00C87493" w:rsidP="001F343A">
      <w:pPr>
        <w:pStyle w:val="ListParagraph"/>
        <w:ind w:left="0" w:firstLine="426"/>
        <w:rPr>
          <w:del w:id="2376" w:author="Rafi Aziizi" w:date="2021-11-12T10:58:00Z"/>
          <w:rFonts w:eastAsia="Calibri"/>
        </w:rPr>
      </w:pPr>
    </w:p>
    <w:p w14:paraId="00DF0585" w14:textId="2A294E15" w:rsidR="001F343A" w:rsidDel="00331B6F" w:rsidRDefault="001F343A" w:rsidP="001F343A">
      <w:pPr>
        <w:pStyle w:val="ListParagraph"/>
        <w:ind w:left="0" w:firstLine="426"/>
        <w:rPr>
          <w:del w:id="2377" w:author="Rafi Aziizi" w:date="2021-11-12T10:58:00Z"/>
          <w:rFonts w:eastAsia="Calibri"/>
        </w:rPr>
      </w:pPr>
    </w:p>
    <w:p w14:paraId="0DA53CD2" w14:textId="171AF8D1" w:rsidR="007262F1" w:rsidDel="00331B6F" w:rsidRDefault="007262F1" w:rsidP="001F343A">
      <w:pPr>
        <w:pStyle w:val="ListParagraph"/>
        <w:ind w:left="0" w:firstLine="426"/>
        <w:rPr>
          <w:del w:id="2378" w:author="Rafi Aziizi" w:date="2021-11-12T10:58:00Z"/>
          <w:rFonts w:eastAsia="Calibri"/>
        </w:rPr>
      </w:pPr>
    </w:p>
    <w:p w14:paraId="00C82A12" w14:textId="1A02943D" w:rsidR="007262F1" w:rsidRPr="00331B6F" w:rsidRDefault="007262F1">
      <w:pPr>
        <w:rPr>
          <w:rFonts w:eastAsia="Calibri"/>
        </w:rPr>
        <w:pPrChange w:id="2379"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2641" w:rsidRPr="000317BE" w:rsidRDefault="001F2641" w:rsidP="001F343A">
                            <w:pPr>
                              <w:pStyle w:val="Caption"/>
                              <w:jc w:val="center"/>
                              <w:rPr>
                                <w:noProof/>
                                <w:sz w:val="24"/>
                                <w:szCs w:val="24"/>
                              </w:rPr>
                            </w:pPr>
                            <w:bookmarkStart w:id="2380" w:name="_Toc83115848"/>
                            <w:r>
                              <w:t xml:space="preserve">Gambar 3. </w:t>
                            </w:r>
                            <w:r>
                              <w:fldChar w:fldCharType="begin"/>
                            </w:r>
                            <w:r>
                              <w:instrText xml:space="preserve"> SEQ Gambar_3. \* ARABIC </w:instrText>
                            </w:r>
                            <w:r>
                              <w:fldChar w:fldCharType="separate"/>
                            </w:r>
                            <w:r>
                              <w:rPr>
                                <w:noProof/>
                              </w:rPr>
                              <w:t>37</w:t>
                            </w:r>
                            <w:r>
                              <w:fldChar w:fldCharType="end"/>
                            </w:r>
                            <w:r>
                              <w:t xml:space="preserve"> Antarmuka Form Walikelas</w:t>
                            </w:r>
                            <w:bookmarkEnd w:id="2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2xLwIAAGk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BnM02x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1F2641" w:rsidRPr="000317BE" w:rsidRDefault="001F2641" w:rsidP="001F343A">
                      <w:pPr>
                        <w:pStyle w:val="Caption"/>
                        <w:jc w:val="center"/>
                        <w:rPr>
                          <w:noProof/>
                          <w:sz w:val="24"/>
                          <w:szCs w:val="24"/>
                        </w:rPr>
                      </w:pPr>
                      <w:bookmarkStart w:id="2381" w:name="_Toc83115848"/>
                      <w:r>
                        <w:t xml:space="preserve">Gambar 3. </w:t>
                      </w:r>
                      <w:r>
                        <w:fldChar w:fldCharType="begin"/>
                      </w:r>
                      <w:r>
                        <w:instrText xml:space="preserve"> SEQ Gambar_3. \* ARABIC </w:instrText>
                      </w:r>
                      <w:r>
                        <w:fldChar w:fldCharType="separate"/>
                      </w:r>
                      <w:r>
                        <w:rPr>
                          <w:noProof/>
                        </w:rPr>
                        <w:t>37</w:t>
                      </w:r>
                      <w:r>
                        <w:fldChar w:fldCharType="end"/>
                      </w:r>
                      <w:r>
                        <w:t xml:space="preserve"> Antarmuka Form Walikelas</w:t>
                      </w:r>
                      <w:bookmarkEnd w:id="2381"/>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2382"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1F2641" w:rsidRPr="00CD66B2" w:rsidRDefault="001F2641" w:rsidP="00586A07">
                            <w:pPr>
                              <w:pStyle w:val="Caption"/>
                              <w:jc w:val="center"/>
                              <w:rPr>
                                <w:noProof/>
                                <w:sz w:val="24"/>
                                <w:szCs w:val="24"/>
                              </w:rPr>
                            </w:pPr>
                            <w:bookmarkStart w:id="2383" w:name="_Toc83115849"/>
                            <w:r>
                              <w:t xml:space="preserve">Gambar 3. </w:t>
                            </w:r>
                            <w:r>
                              <w:fldChar w:fldCharType="begin"/>
                            </w:r>
                            <w:r>
                              <w:instrText xml:space="preserve"> SEQ Gambar_3. \* ARABIC </w:instrText>
                            </w:r>
                            <w:r>
                              <w:fldChar w:fldCharType="separate"/>
                            </w:r>
                            <w:r>
                              <w:rPr>
                                <w:noProof/>
                              </w:rPr>
                              <w:t>38</w:t>
                            </w:r>
                            <w:r>
                              <w:fldChar w:fldCharType="end"/>
                            </w:r>
                            <w:r>
                              <w:t xml:space="preserve"> Antarmuka form Tambah Kelas</w:t>
                            </w:r>
                            <w:bookmarkEnd w:id="2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2h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PpAPIIxSthR+j6xzu51XThTvjwLJAahuDSEIQnWkoDTc6htzirAH/8zR/z&#10;SUeKctZQA+bcfz8LVJyZr5YUjt06GDgYx8Gw53oDBHVC4+VkMukABjOYJUL9QrOxjrdQSFhJd+U8&#10;DOYmdGNAsyXVep2SqCedCDu7dzKWHog9tC8CXS9LIDUfYWhNsXinTpeb9HHrcyCqk3SR2I7Fnm/q&#10;5yR+P3txYH7dp6y3P8TqJwA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FkmPaE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1F2641" w:rsidRPr="00CD66B2" w:rsidRDefault="001F2641" w:rsidP="00586A07">
                      <w:pPr>
                        <w:pStyle w:val="Caption"/>
                        <w:jc w:val="center"/>
                        <w:rPr>
                          <w:noProof/>
                          <w:sz w:val="24"/>
                          <w:szCs w:val="24"/>
                        </w:rPr>
                      </w:pPr>
                      <w:bookmarkStart w:id="2384" w:name="_Toc83115849"/>
                      <w:r>
                        <w:t xml:space="preserve">Gambar 3. </w:t>
                      </w:r>
                      <w:r>
                        <w:fldChar w:fldCharType="begin"/>
                      </w:r>
                      <w:r>
                        <w:instrText xml:space="preserve"> SEQ Gambar_3. \* ARABIC </w:instrText>
                      </w:r>
                      <w:r>
                        <w:fldChar w:fldCharType="separate"/>
                      </w:r>
                      <w:r>
                        <w:rPr>
                          <w:noProof/>
                        </w:rPr>
                        <w:t>38</w:t>
                      </w:r>
                      <w:r>
                        <w:fldChar w:fldCharType="end"/>
                      </w:r>
                      <w:r>
                        <w:t xml:space="preserve"> Antarmuka form Tambah Kelas</w:t>
                      </w:r>
                      <w:bookmarkEnd w:id="2384"/>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2385"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2386"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48FE9A17" w:rsidR="007262F1" w:rsidDel="00331B6F" w:rsidRDefault="007262F1" w:rsidP="00383C6F">
      <w:pPr>
        <w:pStyle w:val="ListParagraph"/>
        <w:ind w:left="0" w:firstLine="426"/>
        <w:rPr>
          <w:del w:id="2387" w:author="Rafi Aziizi" w:date="2021-11-12T10:58:00Z"/>
        </w:rPr>
      </w:pPr>
    </w:p>
    <w:p w14:paraId="6A6A2F22" w14:textId="069F0FD6" w:rsidR="007262F1" w:rsidDel="00331B6F" w:rsidRDefault="007262F1" w:rsidP="00383C6F">
      <w:pPr>
        <w:pStyle w:val="ListParagraph"/>
        <w:ind w:left="0" w:firstLine="426"/>
        <w:rPr>
          <w:del w:id="2388" w:author="Rafi Aziizi" w:date="2021-11-12T10:58:00Z"/>
        </w:rPr>
      </w:pPr>
    </w:p>
    <w:p w14:paraId="1F2F281C" w14:textId="77777777" w:rsidR="007262F1" w:rsidDel="00331B6F" w:rsidRDefault="007262F1" w:rsidP="00383C6F">
      <w:pPr>
        <w:pStyle w:val="ListParagraph"/>
        <w:ind w:left="0" w:firstLine="426"/>
        <w:rPr>
          <w:del w:id="2389" w:author="Rafi Aziizi" w:date="2021-11-12T10:58:00Z"/>
        </w:rPr>
      </w:pPr>
    </w:p>
    <w:p w14:paraId="43664272" w14:textId="77777777" w:rsidR="00977902" w:rsidRDefault="00977902">
      <w:pPr>
        <w:pPrChange w:id="2390" w:author="Rafi Aziizi" w:date="2021-11-12T10:58:00Z">
          <w:pPr>
            <w:pStyle w:val="ListParagraph"/>
            <w:ind w:left="426"/>
          </w:pPr>
        </w:pPrChange>
      </w:pPr>
    </w:p>
    <w:p w14:paraId="1B22F06C" w14:textId="6CFEEC0A" w:rsidR="00E12981" w:rsidRDefault="007262F1" w:rsidP="00E12981">
      <w:pPr>
        <w:pStyle w:val="ListParagraph"/>
        <w:ind w:left="426"/>
      </w:pPr>
      <w:r>
        <w:rPr>
          <w:noProof/>
        </w:rPr>
        <w:lastRenderedPageBreak/>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1F2641" w:rsidRPr="006002C3" w:rsidRDefault="001F2641" w:rsidP="00E12981">
                            <w:pPr>
                              <w:pStyle w:val="Caption"/>
                              <w:jc w:val="center"/>
                              <w:rPr>
                                <w:noProof/>
                                <w:sz w:val="24"/>
                                <w:szCs w:val="24"/>
                              </w:rPr>
                            </w:pPr>
                            <w:bookmarkStart w:id="2391" w:name="_Toc83115850"/>
                            <w:r>
                              <w:t xml:space="preserve">Gambar 3. </w:t>
                            </w:r>
                            <w:r>
                              <w:fldChar w:fldCharType="begin"/>
                            </w:r>
                            <w:r>
                              <w:instrText xml:space="preserve"> SEQ Gambar_3. \* ARABIC </w:instrText>
                            </w:r>
                            <w:r>
                              <w:fldChar w:fldCharType="separate"/>
                            </w:r>
                            <w:r>
                              <w:rPr>
                                <w:noProof/>
                              </w:rPr>
                              <w:t>39</w:t>
                            </w:r>
                            <w:r>
                              <w:fldChar w:fldCharType="end"/>
                            </w:r>
                            <w:r>
                              <w:t xml:space="preserve"> Antarmuka Anggota Kelas</w:t>
                            </w:r>
                            <w:bookmarkEnd w:id="2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CsMQIAAGk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0rQrD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1F2641" w:rsidRPr="006002C3" w:rsidRDefault="001F2641" w:rsidP="00E12981">
                      <w:pPr>
                        <w:pStyle w:val="Caption"/>
                        <w:jc w:val="center"/>
                        <w:rPr>
                          <w:noProof/>
                          <w:sz w:val="24"/>
                          <w:szCs w:val="24"/>
                        </w:rPr>
                      </w:pPr>
                      <w:bookmarkStart w:id="2392" w:name="_Toc83115850"/>
                      <w:r>
                        <w:t xml:space="preserve">Gambar 3. </w:t>
                      </w:r>
                      <w:r>
                        <w:fldChar w:fldCharType="begin"/>
                      </w:r>
                      <w:r>
                        <w:instrText xml:space="preserve"> SEQ Gambar_3. \* ARABIC </w:instrText>
                      </w:r>
                      <w:r>
                        <w:fldChar w:fldCharType="separate"/>
                      </w:r>
                      <w:r>
                        <w:rPr>
                          <w:noProof/>
                        </w:rPr>
                        <w:t>39</w:t>
                      </w:r>
                      <w:r>
                        <w:fldChar w:fldCharType="end"/>
                      </w:r>
                      <w:r>
                        <w:t xml:space="preserve"> Antarmuka Anggota Kelas</w:t>
                      </w:r>
                      <w:bookmarkEnd w:id="2392"/>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239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1F2641" w:rsidRPr="00923E76" w:rsidRDefault="001F2641" w:rsidP="00383C6F">
                            <w:pPr>
                              <w:pStyle w:val="Caption"/>
                              <w:jc w:val="center"/>
                              <w:rPr>
                                <w:noProof/>
                                <w:sz w:val="24"/>
                                <w:szCs w:val="24"/>
                              </w:rPr>
                            </w:pPr>
                            <w:bookmarkStart w:id="2394" w:name="_Toc83115851"/>
                            <w:r>
                              <w:t xml:space="preserve">Gambar 3. </w:t>
                            </w:r>
                            <w:r>
                              <w:fldChar w:fldCharType="begin"/>
                            </w:r>
                            <w:r>
                              <w:instrText xml:space="preserve"> SEQ Gambar_3. \* ARABIC </w:instrText>
                            </w:r>
                            <w:r>
                              <w:fldChar w:fldCharType="separate"/>
                            </w:r>
                            <w:r>
                              <w:rPr>
                                <w:noProof/>
                              </w:rPr>
                              <w:t>40</w:t>
                            </w:r>
                            <w:r>
                              <w:fldChar w:fldCharType="end"/>
                            </w:r>
                            <w:r>
                              <w:t xml:space="preserve">  Antarmuka Data Kelas</w:t>
                            </w:r>
                            <w:bookmarkEnd w:id="2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7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KWSpTs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1F2641" w:rsidRPr="00923E76" w:rsidRDefault="001F2641" w:rsidP="00383C6F">
                      <w:pPr>
                        <w:pStyle w:val="Caption"/>
                        <w:jc w:val="center"/>
                        <w:rPr>
                          <w:noProof/>
                          <w:sz w:val="24"/>
                          <w:szCs w:val="24"/>
                        </w:rPr>
                      </w:pPr>
                      <w:bookmarkStart w:id="2395" w:name="_Toc83115851"/>
                      <w:r>
                        <w:t xml:space="preserve">Gambar 3. </w:t>
                      </w:r>
                      <w:r>
                        <w:fldChar w:fldCharType="begin"/>
                      </w:r>
                      <w:r>
                        <w:instrText xml:space="preserve"> SEQ Gambar_3. \* ARABIC </w:instrText>
                      </w:r>
                      <w:r>
                        <w:fldChar w:fldCharType="separate"/>
                      </w:r>
                      <w:r>
                        <w:rPr>
                          <w:noProof/>
                        </w:rPr>
                        <w:t>40</w:t>
                      </w:r>
                      <w:r>
                        <w:fldChar w:fldCharType="end"/>
                      </w:r>
                      <w:r>
                        <w:t xml:space="preserve">  Antarmuka Data Kelas</w:t>
                      </w:r>
                      <w:bookmarkEnd w:id="2395"/>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5860A239" w:rsidR="005B5632" w:rsidRDefault="005B5632" w:rsidP="001F343A">
      <w:pPr>
        <w:pStyle w:val="ListParagraph"/>
        <w:ind w:left="426"/>
      </w:pPr>
      <w:r>
        <w:rPr>
          <w:noProof/>
        </w:rPr>
        <w:lastRenderedPageBreak/>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1F2641" w:rsidRPr="003F54A7" w:rsidRDefault="001F2641" w:rsidP="00383C6F">
                            <w:pPr>
                              <w:pStyle w:val="Caption"/>
                              <w:jc w:val="center"/>
                              <w:rPr>
                                <w:noProof/>
                                <w:sz w:val="24"/>
                                <w:szCs w:val="24"/>
                              </w:rPr>
                            </w:pPr>
                            <w:bookmarkStart w:id="2396" w:name="_Toc83115852"/>
                            <w:r>
                              <w:t xml:space="preserve">Gambar 3. </w:t>
                            </w:r>
                            <w:r>
                              <w:fldChar w:fldCharType="begin"/>
                            </w:r>
                            <w:r>
                              <w:instrText xml:space="preserve"> SEQ Gambar_3. \* ARABIC </w:instrText>
                            </w:r>
                            <w:r>
                              <w:fldChar w:fldCharType="separate"/>
                            </w:r>
                            <w:r>
                              <w:rPr>
                                <w:noProof/>
                              </w:rPr>
                              <w:t>41</w:t>
                            </w:r>
                            <w:r>
                              <w:fldChar w:fldCharType="end"/>
                            </w:r>
                            <w:r>
                              <w:t xml:space="preserve"> Antarmuka Profile Kelas</w:t>
                            </w:r>
                            <w:bookmarkEnd w:id="2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YFEUgy8CAABpBAAADgAAAAAAAAAAAAAAAAAuAgAA&#10;ZHJzL2Uyb0RvYy54bWxQSwECLQAUAAYACAAAACEAyunwGd4AAAAGAQAADwAAAAAAAAAAAAAAAACJ&#10;BAAAZHJzL2Rvd25yZXYueG1sUEsFBgAAAAAEAAQA8wAAAJQFAAAAAA==&#10;" stroked="f">
                <v:textbox style="mso-fit-shape-to-text:t" inset="0,0,0,0">
                  <w:txbxContent>
                    <w:p w14:paraId="1D0ACDAA" w14:textId="3BF2A798" w:rsidR="001F2641" w:rsidRPr="003F54A7" w:rsidRDefault="001F2641" w:rsidP="00383C6F">
                      <w:pPr>
                        <w:pStyle w:val="Caption"/>
                        <w:jc w:val="center"/>
                        <w:rPr>
                          <w:noProof/>
                          <w:sz w:val="24"/>
                          <w:szCs w:val="24"/>
                        </w:rPr>
                      </w:pPr>
                      <w:bookmarkStart w:id="2397" w:name="_Toc83115852"/>
                      <w:r>
                        <w:t xml:space="preserve">Gambar 3. </w:t>
                      </w:r>
                      <w:r>
                        <w:fldChar w:fldCharType="begin"/>
                      </w:r>
                      <w:r>
                        <w:instrText xml:space="preserve"> SEQ Gambar_3. \* ARABIC </w:instrText>
                      </w:r>
                      <w:r>
                        <w:fldChar w:fldCharType="separate"/>
                      </w:r>
                      <w:r>
                        <w:rPr>
                          <w:noProof/>
                        </w:rPr>
                        <w:t>41</w:t>
                      </w:r>
                      <w:r>
                        <w:fldChar w:fldCharType="end"/>
                      </w:r>
                      <w:r>
                        <w:t xml:space="preserve"> Antarmuka Profile Kelas</w:t>
                      </w:r>
                      <w:bookmarkEnd w:id="2397"/>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239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1E3188BC" w:rsidR="00383C6F" w:rsidRDefault="00383C6F" w:rsidP="00383C6F">
      <w:pPr>
        <w:ind w:left="66" w:firstLine="360"/>
        <w:rPr>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1F2641" w:rsidRPr="00645B38" w:rsidRDefault="001F2641" w:rsidP="00401C86">
                            <w:pPr>
                              <w:pStyle w:val="Caption"/>
                              <w:jc w:val="center"/>
                              <w:rPr>
                                <w:noProof/>
                                <w:sz w:val="24"/>
                                <w:szCs w:val="24"/>
                              </w:rPr>
                            </w:pPr>
                            <w:bookmarkStart w:id="2399" w:name="_Toc83115853"/>
                            <w:r>
                              <w:t xml:space="preserve">Gambar 3. </w:t>
                            </w:r>
                            <w:r>
                              <w:fldChar w:fldCharType="begin"/>
                            </w:r>
                            <w:r>
                              <w:instrText xml:space="preserve"> SEQ Gambar_3. \* ARABIC </w:instrText>
                            </w:r>
                            <w:r>
                              <w:fldChar w:fldCharType="separate"/>
                            </w:r>
                            <w:r>
                              <w:rPr>
                                <w:noProof/>
                              </w:rPr>
                              <w:t>42</w:t>
                            </w:r>
                            <w:r>
                              <w:fldChar w:fldCharType="end"/>
                            </w:r>
                            <w:r>
                              <w:t xml:space="preserve"> Antarmuka Data Profil Walikelas</w:t>
                            </w:r>
                            <w:bookmarkEnd w:id="2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4N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P2Zjz7dDOjhGNs&#10;jgbWzl6PWufDFwGaRKOgDsVLnLLz1ocudUiJN3lQstxIpeImBtbKkTNDoZtaBtEX/y1LmZhrIJ7q&#10;CkZPFvF1OKIV2kObGLmd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AWGz4N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1F2641" w:rsidRPr="00645B38" w:rsidRDefault="001F2641" w:rsidP="00401C86">
                      <w:pPr>
                        <w:pStyle w:val="Caption"/>
                        <w:jc w:val="center"/>
                        <w:rPr>
                          <w:noProof/>
                          <w:sz w:val="24"/>
                          <w:szCs w:val="24"/>
                        </w:rPr>
                      </w:pPr>
                      <w:bookmarkStart w:id="2400" w:name="_Toc83115853"/>
                      <w:r>
                        <w:t xml:space="preserve">Gambar 3. </w:t>
                      </w:r>
                      <w:r>
                        <w:fldChar w:fldCharType="begin"/>
                      </w:r>
                      <w:r>
                        <w:instrText xml:space="preserve"> SEQ Gambar_3. \* ARABIC </w:instrText>
                      </w:r>
                      <w:r>
                        <w:fldChar w:fldCharType="separate"/>
                      </w:r>
                      <w:r>
                        <w:rPr>
                          <w:noProof/>
                        </w:rPr>
                        <w:t>42</w:t>
                      </w:r>
                      <w:r>
                        <w:fldChar w:fldCharType="end"/>
                      </w:r>
                      <w:r>
                        <w:t xml:space="preserve"> Antarmuka Data Profil Walikelas</w:t>
                      </w:r>
                      <w:bookmarkEnd w:id="2400"/>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3B6D4F60" w:rsidR="00C10E66" w:rsidRDefault="005B5632" w:rsidP="001F343A">
      <w:pPr>
        <w:pStyle w:val="ListParagraph"/>
        <w:ind w:left="426"/>
        <w:rPr>
          <w:noProof/>
        </w:rPr>
      </w:pPr>
      <w:r>
        <w:rPr>
          <w:noProof/>
        </w:rPr>
        <w:lastRenderedPageBreak/>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1F2641" w:rsidRPr="009F0D29" w:rsidRDefault="001F2641" w:rsidP="00C10E66">
                            <w:pPr>
                              <w:pStyle w:val="Caption"/>
                              <w:jc w:val="center"/>
                              <w:rPr>
                                <w:noProof/>
                                <w:sz w:val="24"/>
                                <w:szCs w:val="24"/>
                              </w:rPr>
                            </w:pPr>
                            <w:bookmarkStart w:id="2401" w:name="_Toc83115854"/>
                            <w:r>
                              <w:t xml:space="preserve">Gambar 3. </w:t>
                            </w:r>
                            <w:r>
                              <w:fldChar w:fldCharType="begin"/>
                            </w:r>
                            <w:r>
                              <w:instrText xml:space="preserve"> SEQ Gambar_3. \* ARABIC </w:instrText>
                            </w:r>
                            <w:r>
                              <w:fldChar w:fldCharType="separate"/>
                            </w:r>
                            <w:r>
                              <w:rPr>
                                <w:noProof/>
                              </w:rPr>
                              <w:t>43</w:t>
                            </w:r>
                            <w:r>
                              <w:fldChar w:fldCharType="end"/>
                            </w:r>
                            <w:r>
                              <w:t xml:space="preserve"> Antarmuka Data Riwayat Absen</w:t>
                            </w:r>
                            <w:bookmarkEnd w:id="2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jd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20+U&#10;GKZRpL1oA/kMLYk+ZKixPsfEncXU0GIAlR78Hp0ReFs5Hb8IiWAcub5c+Y3lODpvZpP53QxDHGPz&#10;2W2skb0etc6HLwI0iUZBHYqXOGXnrQ9d6pASb/KgZLmRSsVNDKyVI2eGQje1DKIv/luWMjHXQDzV&#10;FYyeLOLrcEQrtIc2MXJzN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LwEqN0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1F2641" w:rsidRPr="009F0D29" w:rsidRDefault="001F2641" w:rsidP="00C10E66">
                      <w:pPr>
                        <w:pStyle w:val="Caption"/>
                        <w:jc w:val="center"/>
                        <w:rPr>
                          <w:noProof/>
                          <w:sz w:val="24"/>
                          <w:szCs w:val="24"/>
                        </w:rPr>
                      </w:pPr>
                      <w:bookmarkStart w:id="2402" w:name="_Toc83115854"/>
                      <w:r>
                        <w:t xml:space="preserve">Gambar 3. </w:t>
                      </w:r>
                      <w:r>
                        <w:fldChar w:fldCharType="begin"/>
                      </w:r>
                      <w:r>
                        <w:instrText xml:space="preserve"> SEQ Gambar_3. \* ARABIC </w:instrText>
                      </w:r>
                      <w:r>
                        <w:fldChar w:fldCharType="separate"/>
                      </w:r>
                      <w:r>
                        <w:rPr>
                          <w:noProof/>
                        </w:rPr>
                        <w:t>43</w:t>
                      </w:r>
                      <w:r>
                        <w:fldChar w:fldCharType="end"/>
                      </w:r>
                      <w:r>
                        <w:t xml:space="preserve"> Antarmuka Data Riwayat Absen</w:t>
                      </w:r>
                      <w:bookmarkEnd w:id="2402"/>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240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1F2641" w:rsidRPr="004E1599" w:rsidRDefault="001F2641" w:rsidP="00C10E66">
                            <w:pPr>
                              <w:pStyle w:val="Caption"/>
                              <w:jc w:val="center"/>
                              <w:rPr>
                                <w:noProof/>
                                <w:sz w:val="24"/>
                                <w:szCs w:val="24"/>
                              </w:rPr>
                            </w:pPr>
                            <w:bookmarkStart w:id="2404" w:name="_Toc83115855"/>
                            <w:r>
                              <w:t xml:space="preserve">Gambar 3. </w:t>
                            </w:r>
                            <w:r>
                              <w:fldChar w:fldCharType="begin"/>
                            </w:r>
                            <w:r>
                              <w:instrText xml:space="preserve"> SEQ Gambar_3. \* ARABIC </w:instrText>
                            </w:r>
                            <w:r>
                              <w:fldChar w:fldCharType="separate"/>
                            </w:r>
                            <w:r>
                              <w:rPr>
                                <w:noProof/>
                              </w:rPr>
                              <w:t>44</w:t>
                            </w:r>
                            <w:r>
                              <w:fldChar w:fldCharType="end"/>
                            </w:r>
                            <w:r>
                              <w:t xml:space="preserve"> Antarmuka Data Walikelas</w:t>
                            </w:r>
                            <w:bookmarkEnd w:id="2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m1MA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" stroked="f">
                <v:textbox style="mso-fit-shape-to-text:t" inset="0,0,0,0">
                  <w:txbxContent>
                    <w:p w14:paraId="35055C03" w14:textId="27244C59" w:rsidR="001F2641" w:rsidRPr="004E1599" w:rsidRDefault="001F2641" w:rsidP="00C10E66">
                      <w:pPr>
                        <w:pStyle w:val="Caption"/>
                        <w:jc w:val="center"/>
                        <w:rPr>
                          <w:noProof/>
                          <w:sz w:val="24"/>
                          <w:szCs w:val="24"/>
                        </w:rPr>
                      </w:pPr>
                      <w:bookmarkStart w:id="2405" w:name="_Toc83115855"/>
                      <w:r>
                        <w:t xml:space="preserve">Gambar 3. </w:t>
                      </w:r>
                      <w:r>
                        <w:fldChar w:fldCharType="begin"/>
                      </w:r>
                      <w:r>
                        <w:instrText xml:space="preserve"> SEQ Gambar_3. \* ARABIC </w:instrText>
                      </w:r>
                      <w:r>
                        <w:fldChar w:fldCharType="separate"/>
                      </w:r>
                      <w:r>
                        <w:rPr>
                          <w:noProof/>
                        </w:rPr>
                        <w:t>44</w:t>
                      </w:r>
                      <w:r>
                        <w:fldChar w:fldCharType="end"/>
                      </w:r>
                      <w:r>
                        <w:t xml:space="preserve"> Antarmuka Data Walikelas</w:t>
                      </w:r>
                      <w:bookmarkEnd w:id="2405"/>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2406" w:name="_Toc80034255"/>
      <w:bookmarkStart w:id="2407"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2406"/>
      <w:bookmarkEnd w:id="2407"/>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2408" w:name="_Toc80034256"/>
      <w:bookmarkStart w:id="2409" w:name="_Toc83115756"/>
      <w:r>
        <w:rPr>
          <w:lang w:val="en-US"/>
        </w:rPr>
        <w:t>Implementasi</w:t>
      </w:r>
      <w:bookmarkEnd w:id="2408"/>
      <w:bookmarkEnd w:id="2409"/>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631F23BD" w:rsidR="00926DA8" w:rsidRDefault="0082631E" w:rsidP="00D05B9F">
      <w:pPr>
        <w:pStyle w:val="Heading3"/>
        <w:numPr>
          <w:ilvl w:val="0"/>
          <w:numId w:val="11"/>
        </w:numPr>
        <w:ind w:left="426"/>
        <w:rPr>
          <w:lang w:val="en-US"/>
        </w:rPr>
      </w:pPr>
      <w:bookmarkStart w:id="2410" w:name="_Toc80034257"/>
      <w:bookmarkStart w:id="2411" w:name="_Toc83115757"/>
      <w:r>
        <w:rPr>
          <w:lang w:val="en-US"/>
        </w:rPr>
        <w:t>Implementasi Basis Data</w:t>
      </w:r>
      <w:bookmarkEnd w:id="2410"/>
      <w:bookmarkEnd w:id="2411"/>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Tabel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P1NAIAAGw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BNWI/U0AgAAbAQAAA4AAAAAAAAAAAAAAAAA&#10;LgIAAGRycy9lMm9Eb2MueG1sUEsBAi0AFAAGAAgAAAAhAMMe1/fdAAAACAEAAA8AAAAAAAAAAAAA&#10;AAAAjgQAAGRycy9kb3ducmV2LnhtbFBLBQYAAAAABAAEAPMAAACYBQAAAAA=&#10;" stroked="f">
                <v:textbox inset="0,0,0,0">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Tabel Siswa</w:t>
                      </w:r>
                    </w:p>
                  </w:txbxContent>
                </v:textbox>
                <w10:wrap anchorx="margin"/>
              </v:shape>
            </w:pict>
          </mc:Fallback>
        </mc:AlternateContent>
      </w:r>
      <w:r w:rsidR="005B5632">
        <w:t xml:space="preserve">Implementasi yang dilakukan pada tabel </w:t>
      </w:r>
      <w:r>
        <w:t>siswa</w:t>
      </w:r>
      <w:r w:rsidR="005B5632">
        <w:t xml:space="preserve"> dalam basis data </w:t>
      </w:r>
      <w:r>
        <w:t>sistem absensi SMK Cendekia</w:t>
      </w:r>
      <w:r w:rsidR="005B5632">
        <w:t xml:space="preserve"> ditunjukkan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Tabel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AaYpUM0AgAAbAQAAA4AAAAAAAAAAAAAAAAA&#10;LgIAAGRycy9lMm9Eb2MueG1sUEsBAi0AFAAGAAgAAAAhABkhRHbdAAAABgEAAA8AAAAAAAAAAAAA&#10;AAAAjgQAAGRycy9kb3ducmV2LnhtbFBLBQYAAAAABAAEAPMAAACYBQAAAAA=&#10;" stroked="f">
                <v:textbox inset="0,0,0,0">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Tabel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CGC6HGMwIAAGwEAAAOAAAAAAAAAAAAAAAAAC4C&#10;AABkcnMvZTJvRG9jLnhtbFBLAQItABQABgAIAAAAIQB2m6v83AAAAAUBAAAPAAAAAAAAAAAAAAAA&#10;AI0EAABkcnMvZG93bnJldi54bWxQSwUGAAAAAAQABADzAAAAlgUAAAAA&#10;" stroked="f">
                <v:textbox inset="0,0,0,0">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Tabel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GMw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" stroked="f">
                <v:textbox inset="0,0,0,0">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Tabel Admin</w:t>
                      </w:r>
                    </w:p>
                  </w:txbxContent>
                </v:textbox>
                <w10:wrap anchorx="margin"/>
              </v:shape>
            </w:pict>
          </mc:Fallback>
        </mc:AlternateContent>
      </w:r>
      <w:r w:rsidR="00C94D36">
        <w:t>Implementasi yang dilakukan pada tabel admin dalam basis data sistem absensi SMK Cendekia ditunjukkan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Tabel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koNQIAAGwEAAAOAAAAZHJzL2Uyb0RvYy54bWysVE2P2yAQvVfqf0DcG+ejG6V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DufakoNQIAAGwEAAAOAAAAAAAAAAAAAAAA&#10;AC4CAABkcnMvZTJvRG9jLnhtbFBLAQItABQABgAIAAAAIQDLGGj+3QAAAAYBAAAPAAAAAAAAAAAA&#10;AAAAAI8EAABkcnMvZG93bnJldi54bWxQSwUGAAAAAAQABADzAAAAmQUAAAAA&#10;" stroked="f">
                <v:textbox inset="0,0,0,0">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Tabel Absen</w:t>
                      </w:r>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8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L43XuE0AgAAbAQAAA4AAAAAAAAAAAAAAAAALgIA&#10;AGRycy9lMm9Eb2MueG1sUEsBAi0AFAAGAAgAAAAhAF/BRJzaAAAABgEAAA8AAAAAAAAAAAAAAAAA&#10;jgQAAGRycy9kb3ducmV2LnhtbFBLBQYAAAAABAAEAPMAAACVBQAAAAA=&#10;" stroked="f">
                <v:textbox inset="0,0,0,0">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r>
        <w:rPr>
          <w:lang w:val="en-ID"/>
        </w:rPr>
        <w:t xml:space="preserve">Tabel </w:t>
      </w:r>
      <w:r w:rsidR="00CE6828">
        <w:rPr>
          <w:lang w:val="en-ID"/>
        </w:rPr>
        <w:t>R</w:t>
      </w:r>
      <w:r>
        <w:rPr>
          <w:lang w:val="en-ID"/>
        </w:rPr>
        <w:t xml:space="preserve">fid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Tabel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DgMwIAAGw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fHz7GoywxDH2OTT&#10;+GY6TWWKl9POh/hVgCHJKKlH/TKt7HQfYpc6pKTLAmhVbZTWaZMCa+3JiaHWTa2i6Iv/lqVtyrWQ&#10;TnUFk6dIEDsoyYrtvs2kXF8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BwS8OAzAgAAbAQAAA4AAAAAAAAAAAAAAAAA&#10;LgIAAGRycy9lMm9Eb2MueG1sUEsBAi0AFAAGAAgAAAAhAHxBBxPeAAAACAEAAA8AAAAAAAAAAAAA&#10;AAAAjQQAAGRycy9kb3ducmV2LnhtbFBLBQYAAAAABAAEAPMAAACYBQAAAAA=&#10;" stroked="f">
                <v:textbox inset="0,0,0,0">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Tabel RFID Log</w:t>
                      </w:r>
                    </w:p>
                  </w:txbxContent>
                </v:textbox>
              </v:shape>
            </w:pict>
          </mc:Fallback>
        </mc:AlternateContent>
      </w:r>
      <w:r w:rsidR="000A514C">
        <w:t xml:space="preserve">Implementasi yang dilakukan pada tabel </w:t>
      </w:r>
      <w:r>
        <w:t>rfid log</w:t>
      </w:r>
      <w:r w:rsidR="000A514C">
        <w:t xml:space="preserve"> dalam basis data sistem absensi SMK Cendekia ditunjukkan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Tabel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C/MhaE1AgAAbAQAAA4AAAAAAAAAAAAAAAAA&#10;LgIAAGRycy9lMm9Eb2MueG1sUEsBAi0AFAAGAAgAAAAhAN68gdncAAAABwEAAA8AAAAAAAAAAAAA&#10;AAAAjwQAAGRycy9kb3ducmV2LnhtbFBLBQYAAAAABAAEAPMAAACYBQAAAAA=&#10;" stroked="f">
                <v:textbox inset="0,0,0,0">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Tabel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Tabel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nxPZPTMCAABsBAAADgAAAAAAAAAAAAAAAAAu&#10;AgAAZHJzL2Uyb0RvYy54bWxQSwECLQAUAAYACAAAACEAEjmCUd0AAAAHAQAADwAAAAAAAAAAAAAA&#10;AACNBAAAZHJzL2Rvd25yZXYueG1sUEsFBgAAAAAEAAQA8wAAAJcFAAAAAA==&#10;" stroked="f">
                <v:textbox inset="0,0,0,0">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Tabel Kelas</w:t>
                      </w:r>
                    </w:p>
                  </w:txbxContent>
                </v:textbox>
              </v:shape>
            </w:pict>
          </mc:Fallback>
        </mc:AlternateContent>
      </w:r>
      <w:r>
        <w:t>Implementasi yang dilakukan pada tabel kelas dalam basis data sistem absensi SMK Cendekia ditunjukkan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D1vgG5NQIAAGwEAAAOAAAAAAAAAAAAAAAAAC4C&#10;AABkcnMvZTJvRG9jLnhtbFBLAQItABQABgAIAAAAIQCPahTx2gAAAAYBAAAPAAAAAAAAAAAAAAAA&#10;AI8EAABkcnMvZG93bnJldi54bWxQSwUGAAAAAAQABADzAAAAlgUAAAAA&#10;" stroked="f">
                <v:textbox inset="0,0,0,0">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PYQY7MwIAAGwEAAAOAAAAAAAAAAAAAAAAAC4C&#10;AABkcnMvZTJvRG9jLnhtbFBLAQItABQABgAIAAAAIQBp2wRV3AAAAAYBAAAPAAAAAAAAAAAAAAAA&#10;AI0EAABkcnMvZG93bnJldi54bWxQSwUGAAAAAAQABADzAAAAlgUAAAAA&#10;" stroked="f">
                <v:textbox inset="0,0,0,0">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DQwJkgNgIAAGwEAAAOAAAAAAAAAAAAAAAA&#10;AC4CAABkcnMvZTJvRG9jLnhtbFBLAQItABQABgAIAAAAIQBsY4iS3AAAAAUBAAAPAAAAAAAAAAAA&#10;AAAAAJAEAABkcnMvZG93bnJldi54bWxQSwUGAAAAAAQABADzAAAAmQUAAAAA&#10;" stroked="f">
                <v:textbox inset="0,0,0,0">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2412" w:name="_Toc80034258"/>
      <w:bookmarkStart w:id="2413" w:name="_Toc83115758"/>
    </w:p>
    <w:p w14:paraId="23F42966" w14:textId="062977BC" w:rsidR="00917C5F" w:rsidRDefault="00917C5F" w:rsidP="00D05B9F">
      <w:pPr>
        <w:pStyle w:val="Heading3"/>
        <w:numPr>
          <w:ilvl w:val="0"/>
          <w:numId w:val="11"/>
        </w:numPr>
        <w:ind w:left="426"/>
        <w:rPr>
          <w:lang w:val="en-US"/>
        </w:rPr>
      </w:pPr>
      <w:r>
        <w:rPr>
          <w:lang w:val="en-US"/>
        </w:rPr>
        <w:t>Implementasi Antar Muka</w:t>
      </w:r>
      <w:bookmarkEnd w:id="2412"/>
      <w:bookmarkEnd w:id="2413"/>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FW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0VuRVj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QLMAIAAGc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" stroked="f">
                <v:textbox style="mso-fit-shape-to-text:t" inset="0,0,0,0">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4hMg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HoDOIT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9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QXMQIAAGk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DAVlQX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" stroked="f">
                <v:textbox style="mso-fit-shape-to-text:t" inset="0,0,0,0">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eaMAIAAGk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" stroked="f">
                <v:textbox style="mso-fit-shape-to-text:t" inset="0,0,0,0">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3sMgIAAGkEAAAOAAAAZHJzL2Uyb0RvYy54bWysVMFu2zAMvQ/YPwi6L06aN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" stroked="f">
                <v:textbox style="mso-fit-shape-to-text:t" inset="0,0,0,0">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Cs3dLu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0oMg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G6rtKD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o/7QHTICAABpBAAADgAAAAAAAAAAAAAA&#10;AAAuAgAAZHJzL2Uyb0RvYy54bWxQSwECLQAUAAYACAAAACEAwJ7hTOEAAAAKAQAADwAAAAAAAAAA&#10;AAAAAACMBAAAZHJzL2Rvd25yZXYueG1sUEsFBgAAAAAEAAQA8wAAAJoFAAAAAA==&#10;" stroked="f">
                <v:textbox style="mso-fit-shape-to-text:t" inset="0,0,0,0">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ff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bMaZ&#10;FTWJtFdtYJ+hZdFHDDXOzylx5yg1tBQgpQe/J2cE3pZYxy9BYhQnri9XfmM5Sc73k/Gn2ymFJMVm&#10;Nx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1WAn3z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c9rTyz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aYMA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DZVFpg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0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E1MQIAAGk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AklvE1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kDqk5D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Dw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A2gFDw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MMgIAAGk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3twPIPZRnxO6g6x9v+VrihRvmwzNz2DAIF4cgPOFSKWgKCr1FSQ3u59/8&#10;MR91xCglDTZgQf2PI3OCEvXNoMKxWwfDDcZ+MMxRrwChTnC8LE8mHnBBDWblQL/gbCzjLRhihuNd&#10;BQ2DuQrdGOBscbFcpiTsScvCxmwtj6UHYnftC3O2lyWgmo8wtCbL36nT5SZ97PIYkOokXSS2Y7Hn&#10;G/s5id/PXhyYt/uU9fqHWPwC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Awpy0M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uHMgIAAGk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jtfAB5gPKC2B10/eMt30i8cMt8eGIOGwYx4RCER1wqBU1BobcoqcH9/Js/&#10;5qOOGKWkwQYsqP9xYk5Qor4ZVDh262C4wTgMhjnpNSDUCY6X5cnEAy6owawc6GecjVW8BUPMcLyr&#10;oGEw16EbA5wtLlarlIQ9aVnYmp3lsfRA7L59Zs72sgRU8wGG1mT5G3W63KSPXZ0CUp2ki8R2LPZ8&#10;Yz8n8fvZiwPzep+yXv4Qy1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2SMLhz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iGMQIAAGkEAAAOAAAAZHJzL2Uyb0RvYy54bWysVFFv2yAQfp+0/4B4X+w0Xd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hBniG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" stroked="f">
                <v:textbox style="mso-fit-shape-to-text:t" inset="0,0,0,0">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3cMAIAAGkEAAAOAAAAZHJzL2Uyb0RvYy54bWysVMFu2zAMvQ/YPwi6L06aL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O+PM&#10;CkMi7VQX2GfoWPQRQ63zOSVuHaWGjgKk9OD35IzAuwpN/BIkRnHi+nzlN5aT5Pw4GU+ntxSSFJtN&#10;P8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OU8zdw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Z9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uWVZ9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0A3503A8" w:rsidR="003643B4" w:rsidRDefault="003643B4" w:rsidP="003643B4">
      <w:pPr>
        <w:ind w:left="349" w:firstLine="360"/>
      </w:pPr>
      <w:r>
        <w:t>Halaman ini merupakan halaman yang menampilkan data laporan absen siswa pada semester yang sedang berlaku. Tampilan halaman ini dapat dilihat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Dp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b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vwKDp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1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JX5UT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Bermasalah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F/MAIAAGk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BsMUX8wAgAAaQQAAA4AAAAAAAAAAAAAAAAA&#10;LgIAAGRycy9lMm9Eb2MueG1sUEsBAi0AFAAGAAgAAAAhAN6tK6HhAAAACgEAAA8AAAAAAAAAAAAA&#10;AAAAigQAAGRycy9kb3ducmV2LnhtbFBLBQYAAAAABAAEAPMAAACYBQAAAAA=&#10;" stroked="f">
                <v:textbox style="mso-fit-shape-to-text:t" inset="0,0,0,0">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BDWkJg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fSNPvzICAABpBAAADgAAAAAAAAAAAAAA&#10;AAAuAgAAZHJzL2Uyb0RvYy54bWxQSwECLQAUAAYACAAAACEAEHb0lOEAAAAKAQAADwAAAAAAAAAA&#10;AAAAAACMBAAAZHJzL2Rvd25yZXYueG1sUEsFBgAAAAAEAAQA8wAAAJoFAAAAAA==&#10;" stroked="f">
                <v:textbox style="mso-fit-shape-to-text:t" inset="0,0,0,0">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T7MQIAAGk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NNYhPs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beMgIAAGkEAAAOAAAAZHJzL2Uyb0RvYy54bWysVMFu2zAMvQ/YPwi6L07Srs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" stroked="f">
                <v:textbox style="mso-fit-shape-to-text:t" inset="0,0,0,0">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" stroked="f">
                <v:textbox style="mso-fit-shape-to-text:t" inset="0,0,0,0">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otQV7C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PrbSET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Tambah Walikelas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dJMAIAAGkEAAAOAAAAZHJzL2Uyb0RvYy54bWysVMFu2zAMvQ/YPwi6L06at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iFwnST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Walikelas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2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cxMQIAAGkEAAAOAAAAZHJzL2Uyb0RvYy54bWysVFFv2yAQfp+0/4B4X5ykW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B7zxcxMQIAAGkEAAAOAAAAAAAAAAAAAAAA&#10;AC4CAABkcnMvZTJvRG9jLnhtbFBLAQItABQABgAIAAAAIQBlXqvw4QAAAAoBAAAPAAAAAAAAAAAA&#10;AAAAAIsEAABkcnMvZG93bnJldi54bWxQSwUGAAAAAAQABADzAAAAmQUAAAAA&#10;" stroked="f">
                <v:textbox style="mso-fit-shape-to-text:t" inset="0,0,0,0">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Walikelas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BJxmiw0AgAAbAQAAA4AAAAAAAAAAAAAAAAA&#10;LgIAAGRycy9lMm9Eb2MueG1sUEsBAi0AFAAGAAgAAAAhAPs019XdAAAABwEAAA8AAAAAAAAAAAAA&#10;AAAAjgQAAGRycy9kb3ducmV2LnhtbFBLBQYAAAAABAAEAPMAAACYBQAAAAA=&#10;" stroked="f">
                <v:textbox inset="0,0,0,0">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zzMA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I0J7PM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Tambah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6fbTvjMCAABsBAAADgAAAAAAAAAAAAAAAAAu&#10;AgAAZHJzL2Uyb0RvYy54bWxQSwECLQAUAAYACAAAACEAXrag6N0AAAAHAQAADwAAAAAAAAAAAAAA&#10;AACNBAAAZHJzL2Rvd25yZXYueG1sUEsFBgAAAAAEAAQA8wAAAJcFAAAAAA==&#10;" stroked="f">
                <v:textbox inset="0,0,0,0">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f8MgIAAGk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" stroked="f">
                <v:textbox style="mso-fit-shape-to-text:t" inset="0,0,0,0">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VMQIAAGkEAAAOAAAAZHJzL2Uyb0RvYy54bWysVMFu2zAMvQ/YPwi6L07ar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Jh3CNU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Anggota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Dduoc4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2414" w:name="_Toc80034259"/>
      <w:bookmarkStart w:id="2415" w:name="_Toc83115759"/>
      <w:r>
        <w:rPr>
          <w:lang w:val="en-US"/>
        </w:rPr>
        <w:t>Pengujin Perangkat Lunak</w:t>
      </w:r>
      <w:bookmarkEnd w:id="2414"/>
      <w:bookmarkEnd w:id="2415"/>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dalam implementasi 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lastRenderedPageBreak/>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220AF146" w:rsidR="00007BE9" w:rsidRDefault="00007BE9" w:rsidP="00C93BF7">
      <w:pPr>
        <w:pStyle w:val="Heading3"/>
        <w:numPr>
          <w:ilvl w:val="0"/>
          <w:numId w:val="12"/>
        </w:numPr>
        <w:ind w:left="426"/>
        <w:rPr>
          <w:lang w:val="en-US"/>
        </w:rPr>
      </w:pPr>
      <w:bookmarkStart w:id="2416" w:name="_Toc80034261"/>
      <w:bookmarkStart w:id="2417" w:name="_Toc83115761"/>
      <w:r>
        <w:rPr>
          <w:lang w:val="en-US"/>
        </w:rPr>
        <w:t>Tahap Pengujian</w:t>
      </w:r>
      <w:bookmarkEnd w:id="2416"/>
      <w:bookmarkEnd w:id="2417"/>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A608E1C" w:rsidR="00100E4F" w:rsidRDefault="00007BE9" w:rsidP="00100E4F">
      <w:pPr>
        <w:pStyle w:val="Heading3"/>
        <w:numPr>
          <w:ilvl w:val="0"/>
          <w:numId w:val="12"/>
        </w:numPr>
        <w:ind w:left="426"/>
        <w:rPr>
          <w:lang w:val="en-US"/>
        </w:rPr>
      </w:pPr>
      <w:bookmarkStart w:id="2418" w:name="_Toc80034262"/>
      <w:bookmarkStart w:id="2419" w:name="_Toc83115762"/>
      <w:r>
        <w:rPr>
          <w:lang w:val="en-US"/>
        </w:rPr>
        <w:t xml:space="preserve">Pengelompokan </w:t>
      </w:r>
      <w:r w:rsidR="00B057CA">
        <w:rPr>
          <w:lang w:val="en-US"/>
        </w:rPr>
        <w:t xml:space="preserve">Pengujian </w:t>
      </w:r>
      <w:r>
        <w:rPr>
          <w:lang w:val="en-US"/>
        </w:rPr>
        <w:t>Proses Berdasarkan Use Case Diagram</w:t>
      </w:r>
      <w:bookmarkEnd w:id="2418"/>
      <w:bookmarkEnd w:id="2419"/>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2420" w:author=" "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2421"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2422" w:author=" " w:date="2021-11-12T07:18:00Z">
        <w:r w:rsidDel="00812B43">
          <w:delText xml:space="preserve">Data </w:delText>
        </w:r>
      </w:del>
      <w:r>
        <w:t xml:space="preserve">Siswa </w:t>
      </w:r>
    </w:p>
    <w:p w14:paraId="41C4947B" w14:textId="4F5B7CB5" w:rsidR="00404DC1" w:rsidRDefault="00404DC1" w:rsidP="00CE316E">
      <w:pPr>
        <w:pStyle w:val="ListParagraph"/>
        <w:numPr>
          <w:ilvl w:val="0"/>
          <w:numId w:val="63"/>
        </w:numPr>
        <w:ind w:left="709"/>
      </w:pPr>
      <w:r>
        <w:t xml:space="preserve">Lihat </w:t>
      </w:r>
      <w:del w:id="2423" w:author=" " w:date="2021-11-12T07:18:00Z">
        <w:r w:rsidDel="00812B43">
          <w:delText xml:space="preserve">Data </w:delText>
        </w:r>
      </w:del>
      <w:r>
        <w:t>Siswa</w:t>
      </w:r>
    </w:p>
    <w:p w14:paraId="00642992" w14:textId="5C8A4189" w:rsidR="00100E4F" w:rsidRDefault="00100E4F" w:rsidP="00CE316E">
      <w:pPr>
        <w:pStyle w:val="ListParagraph"/>
        <w:numPr>
          <w:ilvl w:val="0"/>
          <w:numId w:val="62"/>
        </w:numPr>
        <w:ind w:left="426"/>
      </w:pPr>
      <w:r>
        <w:t>Kelola Absen</w:t>
      </w:r>
    </w:p>
    <w:p w14:paraId="2743C511" w14:textId="03CC1662" w:rsidR="00404DC1" w:rsidRDefault="00404DC1" w:rsidP="00CE316E">
      <w:pPr>
        <w:pStyle w:val="ListParagraph"/>
        <w:numPr>
          <w:ilvl w:val="0"/>
          <w:numId w:val="64"/>
        </w:numPr>
        <w:ind w:left="709"/>
      </w:pPr>
      <w:r>
        <w:t xml:space="preserve">Hapus </w:t>
      </w:r>
      <w:del w:id="2424" w:author=" " w:date="2021-11-12T07:18:00Z">
        <w:r w:rsidDel="00812B43">
          <w:delText xml:space="preserve">Data </w:delText>
        </w:r>
      </w:del>
      <w:r>
        <w:t>Absen</w:t>
      </w:r>
    </w:p>
    <w:p w14:paraId="6DEBE8A0" w14:textId="47834CEC" w:rsidR="00404DC1" w:rsidRDefault="00404DC1" w:rsidP="00CE316E">
      <w:pPr>
        <w:pStyle w:val="ListParagraph"/>
        <w:numPr>
          <w:ilvl w:val="0"/>
          <w:numId w:val="64"/>
        </w:numPr>
        <w:ind w:left="709"/>
      </w:pPr>
      <w:r>
        <w:t xml:space="preserve">Edit </w:t>
      </w:r>
      <w:del w:id="2425" w:author=" "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2426" w:author=" "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2427" w:author=" "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2428" w:author=" " w:date="2021-11-12T06:46:00Z"/>
        </w:rPr>
      </w:pPr>
      <w:ins w:id="2429" w:author=" " w:date="2021-11-12T06:46:00Z">
        <w:r>
          <w:t>Kelola Guru</w:t>
        </w:r>
      </w:ins>
    </w:p>
    <w:p w14:paraId="49ED0B33" w14:textId="5BE17A72" w:rsidR="000C2558" w:rsidRDefault="000C2558">
      <w:pPr>
        <w:pStyle w:val="ListParagraph"/>
        <w:numPr>
          <w:ilvl w:val="0"/>
          <w:numId w:val="69"/>
        </w:numPr>
        <w:ind w:left="709"/>
        <w:rPr>
          <w:ins w:id="2430" w:author=" " w:date="2021-11-12T06:47:00Z"/>
        </w:rPr>
        <w:pPrChange w:id="2431" w:author=" " w:date="2021-11-12T06:47:00Z">
          <w:pPr>
            <w:pStyle w:val="ListParagraph"/>
            <w:numPr>
              <w:numId w:val="62"/>
            </w:numPr>
            <w:ind w:left="1080" w:hanging="360"/>
          </w:pPr>
        </w:pPrChange>
      </w:pPr>
      <w:ins w:id="2432" w:author=" " w:date="2021-11-12T06:47:00Z">
        <w:r>
          <w:t>Hapus Guru</w:t>
        </w:r>
      </w:ins>
    </w:p>
    <w:p w14:paraId="25D36FCE" w14:textId="74234DD7" w:rsidR="000C2558" w:rsidRDefault="000C2558">
      <w:pPr>
        <w:pStyle w:val="ListParagraph"/>
        <w:numPr>
          <w:ilvl w:val="0"/>
          <w:numId w:val="69"/>
        </w:numPr>
        <w:ind w:left="709"/>
        <w:rPr>
          <w:ins w:id="2433" w:author=" " w:date="2021-11-12T06:47:00Z"/>
        </w:rPr>
        <w:pPrChange w:id="2434" w:author=" " w:date="2021-11-12T06:47:00Z">
          <w:pPr>
            <w:pStyle w:val="ListParagraph"/>
            <w:numPr>
              <w:numId w:val="62"/>
            </w:numPr>
            <w:ind w:left="1080" w:hanging="360"/>
          </w:pPr>
        </w:pPrChange>
      </w:pPr>
      <w:ins w:id="2435" w:author=" " w:date="2021-11-12T06:47:00Z">
        <w:r>
          <w:t>Edit Guru</w:t>
        </w:r>
      </w:ins>
    </w:p>
    <w:p w14:paraId="3B75083B" w14:textId="096E1690" w:rsidR="000C2558" w:rsidRDefault="000C2558">
      <w:pPr>
        <w:pStyle w:val="ListParagraph"/>
        <w:numPr>
          <w:ilvl w:val="0"/>
          <w:numId w:val="69"/>
        </w:numPr>
        <w:ind w:left="709"/>
        <w:rPr>
          <w:ins w:id="2436" w:author=" " w:date="2021-11-12T06:47:00Z"/>
        </w:rPr>
        <w:pPrChange w:id="2437" w:author=" " w:date="2021-11-12T06:47:00Z">
          <w:pPr>
            <w:pStyle w:val="ListParagraph"/>
            <w:numPr>
              <w:numId w:val="62"/>
            </w:numPr>
            <w:ind w:left="1080" w:hanging="360"/>
          </w:pPr>
        </w:pPrChange>
      </w:pPr>
      <w:ins w:id="2438" w:author=" " w:date="2021-11-12T06:47:00Z">
        <w:r>
          <w:lastRenderedPageBreak/>
          <w:t>Tambah Guru</w:t>
        </w:r>
      </w:ins>
    </w:p>
    <w:p w14:paraId="13C98379" w14:textId="5F6443B0" w:rsidR="000C2558" w:rsidRDefault="000C2558">
      <w:pPr>
        <w:pStyle w:val="ListParagraph"/>
        <w:numPr>
          <w:ilvl w:val="0"/>
          <w:numId w:val="69"/>
        </w:numPr>
        <w:ind w:left="709"/>
        <w:rPr>
          <w:ins w:id="2439" w:author=" " w:date="2021-11-12T06:47:00Z"/>
        </w:rPr>
        <w:pPrChange w:id="2440" w:author=" " w:date="2021-11-12T06:47:00Z">
          <w:pPr>
            <w:pStyle w:val="ListParagraph"/>
            <w:numPr>
              <w:numId w:val="62"/>
            </w:numPr>
            <w:ind w:left="1080" w:hanging="360"/>
          </w:pPr>
        </w:pPrChange>
      </w:pPr>
      <w:ins w:id="2441" w:author=" "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2442" w:author=" "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2443" w:author=" "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2444" w:author=" "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2445" w:author=" "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21877D15" w:rsidR="00404DC1" w:rsidRDefault="00334B84" w:rsidP="00CE316E">
      <w:pPr>
        <w:pStyle w:val="ListParagraph"/>
        <w:numPr>
          <w:ilvl w:val="0"/>
          <w:numId w:val="66"/>
        </w:numPr>
        <w:ind w:left="709"/>
      </w:pPr>
      <w:r>
        <w:t>Filter 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2446"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2447"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2448"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2449"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2450" w:author=" " w:date="2021-11-12T06:59:00Z"/>
        </w:rPr>
      </w:pPr>
      <w:r>
        <w:t xml:space="preserve">Kelola </w:t>
      </w:r>
      <w:del w:id="2451" w:author=" " w:date="2021-11-12T06:59:00Z">
        <w:r w:rsidDel="007817E4">
          <w:delText xml:space="preserve">Data </w:delText>
        </w:r>
      </w:del>
      <w:r>
        <w:t xml:space="preserve">Laporan </w:t>
      </w:r>
      <w:ins w:id="2452" w:author=" " w:date="2021-11-12T06:59:00Z">
        <w:r w:rsidR="007817E4">
          <w:t xml:space="preserve">Siswa </w:t>
        </w:r>
      </w:ins>
      <w:r>
        <w:t>Bermasalah</w:t>
      </w:r>
    </w:p>
    <w:p w14:paraId="6788440A" w14:textId="55EA1F10" w:rsidR="00CA3FEE" w:rsidRDefault="00CA3FEE">
      <w:pPr>
        <w:pStyle w:val="ListParagraph"/>
        <w:numPr>
          <w:ilvl w:val="0"/>
          <w:numId w:val="71"/>
        </w:numPr>
        <w:ind w:left="709"/>
        <w:rPr>
          <w:ins w:id="2453" w:author=" " w:date="2021-11-12T07:24:00Z"/>
        </w:rPr>
      </w:pPr>
      <w:ins w:id="2454" w:author=" " w:date="2021-11-12T07:24:00Z">
        <w:r>
          <w:t>Edit Laporan Siswa Bermasalah</w:t>
        </w:r>
      </w:ins>
    </w:p>
    <w:p w14:paraId="0DBD5896" w14:textId="3F818997" w:rsidR="007817E4" w:rsidRDefault="007817E4">
      <w:pPr>
        <w:pStyle w:val="ListParagraph"/>
        <w:numPr>
          <w:ilvl w:val="0"/>
          <w:numId w:val="71"/>
        </w:numPr>
        <w:ind w:left="709"/>
        <w:pPrChange w:id="2455" w:author=" " w:date="2021-11-12T06:59:00Z">
          <w:pPr>
            <w:pStyle w:val="ListParagraph"/>
            <w:numPr>
              <w:numId w:val="62"/>
            </w:numPr>
            <w:ind w:left="426" w:hanging="360"/>
          </w:pPr>
        </w:pPrChange>
      </w:pPr>
      <w:ins w:id="2456" w:author=" " w:date="2021-11-12T06:59:00Z">
        <w:r>
          <w:t xml:space="preserve">Lihat </w:t>
        </w:r>
        <w:r w:rsidR="00F430F8">
          <w:t>Laporan Siswa Bermasalah</w:t>
        </w:r>
      </w:ins>
    </w:p>
    <w:p w14:paraId="49D012AD" w14:textId="734ED468"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r>
        <w:t xml:space="preserve">Hapus </w:t>
      </w:r>
      <w:del w:id="2457"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2458"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r>
        <w:t xml:space="preserve">Tambah </w:t>
      </w:r>
      <w:del w:id="2459"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r>
        <w:t xml:space="preserve">Lihat </w:t>
      </w:r>
      <w:del w:id="2460"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2461" w:name="_Toc80034263"/>
      <w:bookmarkStart w:id="2462" w:name="_Toc83115763"/>
      <w:r>
        <w:rPr>
          <w:lang w:val="en-US"/>
        </w:rPr>
        <w:t>Tujuan Pengujian</w:t>
      </w:r>
      <w:bookmarkEnd w:id="2461"/>
      <w:bookmarkEnd w:id="2462"/>
    </w:p>
    <w:p w14:paraId="57554452" w14:textId="698378E5" w:rsidR="00334B84" w:rsidRDefault="00334B84" w:rsidP="00334B84">
      <w:pPr>
        <w:ind w:firstLine="720"/>
        <w:rPr>
          <w:ins w:id="2463" w:author="chaniaayulestari@outlook.com" w:date="2021-11-12T06:43:00Z"/>
        </w:rPr>
      </w:pPr>
      <w:r>
        <w:t xml:space="preserve">Tujuan pengujian perangkat lunak Manajemen Kinerja Pegawai yang dibangun dapat dilihat pada </w:t>
      </w:r>
      <w:r w:rsidRPr="001C43E3">
        <w:t>Tabel</w:t>
      </w:r>
    </w:p>
    <w:tbl>
      <w:tblPr>
        <w:tblStyle w:val="TableGrid"/>
        <w:tblW w:w="0" w:type="auto"/>
        <w:tblLook w:val="04A0" w:firstRow="1" w:lastRow="0" w:firstColumn="1" w:lastColumn="0" w:noHBand="0" w:noVBand="1"/>
        <w:tblPrChange w:id="2464"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2465">
          <w:tblGrid>
            <w:gridCol w:w="704"/>
            <w:gridCol w:w="1938"/>
            <w:gridCol w:w="1039"/>
            <w:gridCol w:w="1603"/>
            <w:gridCol w:w="2643"/>
          </w:tblGrid>
        </w:tblGridChange>
      </w:tblGrid>
      <w:tr w:rsidR="00264B25" w14:paraId="7ECFEE6B" w14:textId="77777777" w:rsidTr="00264B25">
        <w:trPr>
          <w:ins w:id="2466" w:author="chaniaayulestari@outlook.com" w:date="2021-11-12T06:43:00Z"/>
        </w:trPr>
        <w:tc>
          <w:tcPr>
            <w:tcW w:w="704" w:type="dxa"/>
            <w:tcPrChange w:id="2467" w:author="chaniaayulestari@outlook.com" w:date="2021-11-12T06:43:00Z">
              <w:tcPr>
                <w:tcW w:w="2642" w:type="dxa"/>
                <w:gridSpan w:val="2"/>
              </w:tcPr>
            </w:tcPrChange>
          </w:tcPr>
          <w:p w14:paraId="4FCE672D" w14:textId="36C2DC10" w:rsidR="00264B25" w:rsidRDefault="000C2558">
            <w:pPr>
              <w:jc w:val="center"/>
              <w:rPr>
                <w:ins w:id="2468" w:author="chaniaayulestari@outlook.com" w:date="2021-11-12T06:43:00Z"/>
              </w:rPr>
              <w:pPrChange w:id="2469" w:author="Unknown" w:date="2021-11-12T06:44:00Z">
                <w:pPr/>
              </w:pPrChange>
            </w:pPr>
            <w:ins w:id="2470" w:author="chaniaayulestari@outlook.com" w:date="2021-11-12T06:43:00Z">
              <w:r>
                <w:t>No</w:t>
              </w:r>
            </w:ins>
          </w:p>
        </w:tc>
        <w:tc>
          <w:tcPr>
            <w:tcW w:w="2977" w:type="dxa"/>
            <w:tcPrChange w:id="2471" w:author="chaniaayulestari@outlook.com" w:date="2021-11-12T06:43:00Z">
              <w:tcPr>
                <w:tcW w:w="2642" w:type="dxa"/>
                <w:gridSpan w:val="2"/>
              </w:tcPr>
            </w:tcPrChange>
          </w:tcPr>
          <w:p w14:paraId="3C5906B5" w14:textId="2A279020" w:rsidR="00264B25" w:rsidRDefault="000C2558">
            <w:pPr>
              <w:jc w:val="center"/>
              <w:rPr>
                <w:ins w:id="2472" w:author="chaniaayulestari@outlook.com" w:date="2021-11-12T06:43:00Z"/>
              </w:rPr>
              <w:pPrChange w:id="2473" w:author="Unknown" w:date="2021-11-12T06:44:00Z">
                <w:pPr/>
              </w:pPrChange>
            </w:pPr>
            <w:ins w:id="2474" w:author="chaniaayulestari@outlook.com" w:date="2021-11-12T06:43:00Z">
              <w:r>
                <w:t>Proses</w:t>
              </w:r>
            </w:ins>
          </w:p>
        </w:tc>
        <w:tc>
          <w:tcPr>
            <w:tcW w:w="4246" w:type="dxa"/>
            <w:tcPrChange w:id="2475" w:author="chaniaayulestari@outlook.com" w:date="2021-11-12T06:43:00Z">
              <w:tcPr>
                <w:tcW w:w="2643" w:type="dxa"/>
              </w:tcPr>
            </w:tcPrChange>
          </w:tcPr>
          <w:p w14:paraId="3E633408" w14:textId="1AE04E46" w:rsidR="00264B25" w:rsidRDefault="000C2558">
            <w:pPr>
              <w:jc w:val="center"/>
              <w:rPr>
                <w:ins w:id="2476" w:author="chaniaayulestari@outlook.com" w:date="2021-11-12T06:43:00Z"/>
              </w:rPr>
              <w:pPrChange w:id="2477" w:author="Unknown" w:date="2021-11-12T06:44:00Z">
                <w:pPr/>
              </w:pPrChange>
            </w:pPr>
            <w:ins w:id="2478" w:author="chaniaayulestari@outlook.com" w:date="2021-11-12T06:44:00Z">
              <w:r>
                <w:t>Tujuan</w:t>
              </w:r>
            </w:ins>
          </w:p>
        </w:tc>
      </w:tr>
      <w:tr w:rsidR="00264B25" w14:paraId="5221093B" w14:textId="77777777" w:rsidTr="00264B25">
        <w:trPr>
          <w:ins w:id="2479" w:author="chaniaayulestari@outlook.com" w:date="2021-11-12T06:43:00Z"/>
        </w:trPr>
        <w:tc>
          <w:tcPr>
            <w:tcW w:w="704" w:type="dxa"/>
            <w:tcPrChange w:id="2480" w:author="chaniaayulestari@outlook.com" w:date="2021-11-12T06:43:00Z">
              <w:tcPr>
                <w:tcW w:w="2642" w:type="dxa"/>
                <w:gridSpan w:val="2"/>
              </w:tcPr>
            </w:tcPrChange>
          </w:tcPr>
          <w:p w14:paraId="09FA8512" w14:textId="4AD0D40C" w:rsidR="00264B25" w:rsidRDefault="000C2558" w:rsidP="00264B25">
            <w:pPr>
              <w:rPr>
                <w:ins w:id="2481" w:author="chaniaayulestari@outlook.com" w:date="2021-11-12T06:43:00Z"/>
              </w:rPr>
            </w:pPr>
            <w:ins w:id="2482" w:author="chaniaayulestari@outlook.com" w:date="2021-11-12T06:44:00Z">
              <w:r>
                <w:t>1</w:t>
              </w:r>
            </w:ins>
          </w:p>
        </w:tc>
        <w:tc>
          <w:tcPr>
            <w:tcW w:w="2977" w:type="dxa"/>
            <w:tcPrChange w:id="2483" w:author="chaniaayulestari@outlook.com" w:date="2021-11-12T06:43:00Z">
              <w:tcPr>
                <w:tcW w:w="2642" w:type="dxa"/>
                <w:gridSpan w:val="2"/>
              </w:tcPr>
            </w:tcPrChange>
          </w:tcPr>
          <w:p w14:paraId="6ACFC34D" w14:textId="5844F327" w:rsidR="00264B25" w:rsidRDefault="000C2558" w:rsidP="00264B25">
            <w:pPr>
              <w:rPr>
                <w:ins w:id="2484" w:author="chaniaayulestari@outlook.com" w:date="2021-11-12T06:43:00Z"/>
              </w:rPr>
            </w:pPr>
            <w:ins w:id="2485" w:author="chaniaayulestari@outlook.com" w:date="2021-11-12T06:44:00Z">
              <w:r>
                <w:t>Kelola Siswa</w:t>
              </w:r>
            </w:ins>
          </w:p>
        </w:tc>
        <w:tc>
          <w:tcPr>
            <w:tcW w:w="4246" w:type="dxa"/>
            <w:tcPrChange w:id="2486" w:author="chaniaayulestari@outlook.com" w:date="2021-11-12T06:43:00Z">
              <w:tcPr>
                <w:tcW w:w="2643" w:type="dxa"/>
              </w:tcPr>
            </w:tcPrChange>
          </w:tcPr>
          <w:p w14:paraId="3F8450EA" w14:textId="5C970B51" w:rsidR="0086345F" w:rsidRDefault="0086345F">
            <w:pPr>
              <w:rPr>
                <w:ins w:id="2487" w:author="chaniaayulestari@outlook.com" w:date="2021-11-12T06:43:00Z"/>
              </w:rPr>
            </w:pPr>
            <w:ins w:id="2488" w:author=" " w:date="2021-11-12T06:50:00Z">
              <w:r>
                <w:t xml:space="preserve">Melakukan pengujian terhadap kelola data siswa di antaranya </w:t>
              </w:r>
            </w:ins>
            <w:ins w:id="2489" w:author=" " w:date="2021-11-12T06:52:00Z">
              <w:r>
                <w:t>hapus</w:t>
              </w:r>
            </w:ins>
            <w:ins w:id="2490" w:author=" " w:date="2021-11-12T06:50:00Z">
              <w:r>
                <w:t xml:space="preserve"> data </w:t>
              </w:r>
            </w:ins>
            <w:ins w:id="2491" w:author=" " w:date="2021-11-12T06:51:00Z">
              <w:r>
                <w:t>siswa</w:t>
              </w:r>
            </w:ins>
            <w:ins w:id="2492" w:author=" " w:date="2021-11-12T06:50:00Z">
              <w:r>
                <w:t xml:space="preserve">, </w:t>
              </w:r>
            </w:ins>
            <w:ins w:id="2493" w:author=" " w:date="2021-11-12T06:51:00Z">
              <w:r>
                <w:t xml:space="preserve">edit </w:t>
              </w:r>
              <w:r>
                <w:lastRenderedPageBreak/>
                <w:t xml:space="preserve">data siswa, </w:t>
              </w:r>
            </w:ins>
            <w:ins w:id="2494" w:author=" " w:date="2021-11-12T06:52:00Z">
              <w:r>
                <w:t>tambah data siswa dan lihat data siswa.</w:t>
              </w:r>
            </w:ins>
          </w:p>
        </w:tc>
      </w:tr>
      <w:tr w:rsidR="00264B25" w14:paraId="0A6FEFB5" w14:textId="77777777" w:rsidTr="00264B25">
        <w:trPr>
          <w:ins w:id="2495" w:author="chaniaayulestari@outlook.com" w:date="2021-11-12T06:43:00Z"/>
        </w:trPr>
        <w:tc>
          <w:tcPr>
            <w:tcW w:w="704" w:type="dxa"/>
            <w:tcPrChange w:id="2496" w:author="chaniaayulestari@outlook.com" w:date="2021-11-12T06:43:00Z">
              <w:tcPr>
                <w:tcW w:w="2642" w:type="dxa"/>
                <w:gridSpan w:val="2"/>
              </w:tcPr>
            </w:tcPrChange>
          </w:tcPr>
          <w:p w14:paraId="586C0FAC" w14:textId="4863A195" w:rsidR="00264B25" w:rsidRDefault="000C2558" w:rsidP="00264B25">
            <w:pPr>
              <w:rPr>
                <w:ins w:id="2497" w:author="chaniaayulestari@outlook.com" w:date="2021-11-12T06:43:00Z"/>
              </w:rPr>
            </w:pPr>
            <w:ins w:id="2498" w:author="chaniaayulestari@outlook.com" w:date="2021-11-12T06:44:00Z">
              <w:r>
                <w:lastRenderedPageBreak/>
                <w:t>2</w:t>
              </w:r>
            </w:ins>
          </w:p>
        </w:tc>
        <w:tc>
          <w:tcPr>
            <w:tcW w:w="2977" w:type="dxa"/>
            <w:tcPrChange w:id="2499" w:author="chaniaayulestari@outlook.com" w:date="2021-11-12T06:43:00Z">
              <w:tcPr>
                <w:tcW w:w="2642" w:type="dxa"/>
                <w:gridSpan w:val="2"/>
              </w:tcPr>
            </w:tcPrChange>
          </w:tcPr>
          <w:p w14:paraId="44A22143" w14:textId="683105BE" w:rsidR="00264B25" w:rsidRDefault="000C2558" w:rsidP="00264B25">
            <w:pPr>
              <w:rPr>
                <w:ins w:id="2500" w:author="chaniaayulestari@outlook.com" w:date="2021-11-12T06:43:00Z"/>
              </w:rPr>
            </w:pPr>
            <w:ins w:id="2501" w:author="chaniaayulestari@outlook.com" w:date="2021-11-12T06:44:00Z">
              <w:r>
                <w:t>Kelola Absen</w:t>
              </w:r>
            </w:ins>
          </w:p>
        </w:tc>
        <w:tc>
          <w:tcPr>
            <w:tcW w:w="4246" w:type="dxa"/>
            <w:tcPrChange w:id="2502" w:author="chaniaayulestari@outlook.com" w:date="2021-11-12T06:43:00Z">
              <w:tcPr>
                <w:tcW w:w="2643" w:type="dxa"/>
              </w:tcPr>
            </w:tcPrChange>
          </w:tcPr>
          <w:p w14:paraId="1AE2D0C6" w14:textId="28F40035" w:rsidR="00264B25" w:rsidRDefault="0086345F" w:rsidP="00264B25">
            <w:pPr>
              <w:rPr>
                <w:ins w:id="2503" w:author="chaniaayulestari@outlook.com" w:date="2021-11-12T06:43:00Z"/>
              </w:rPr>
            </w:pPr>
            <w:ins w:id="2504" w:author=" " w:date="2021-11-12T06:53:00Z">
              <w:r>
                <w:t xml:space="preserve">Melakukan pengujian terhadap kelola data absen di antaranya hapus data </w:t>
              </w:r>
            </w:ins>
            <w:ins w:id="2505" w:author=" " w:date="2021-11-12T06:54:00Z">
              <w:r>
                <w:t>absen</w:t>
              </w:r>
            </w:ins>
            <w:ins w:id="2506" w:author=" " w:date="2021-11-12T06:53:00Z">
              <w:r>
                <w:t xml:space="preserve">, edit data </w:t>
              </w:r>
            </w:ins>
            <w:ins w:id="2507" w:author=" " w:date="2021-11-12T06:54:00Z">
              <w:r>
                <w:t>absen</w:t>
              </w:r>
            </w:ins>
            <w:ins w:id="2508" w:author=" " w:date="2021-11-12T06:53:00Z">
              <w:r>
                <w:t xml:space="preserve">, tambah data </w:t>
              </w:r>
            </w:ins>
            <w:ins w:id="2509" w:author=" " w:date="2021-11-12T06:54:00Z">
              <w:r>
                <w:t>absen</w:t>
              </w:r>
            </w:ins>
            <w:ins w:id="2510" w:author=" " w:date="2021-11-12T06:53:00Z">
              <w:r>
                <w:t xml:space="preserve"> dan lihat data </w:t>
              </w:r>
            </w:ins>
            <w:ins w:id="2511" w:author=" " w:date="2021-11-12T06:54:00Z">
              <w:r>
                <w:t>absen</w:t>
              </w:r>
            </w:ins>
            <w:ins w:id="2512" w:author=" " w:date="2021-11-12T06:53:00Z">
              <w:r>
                <w:t>.</w:t>
              </w:r>
            </w:ins>
          </w:p>
        </w:tc>
      </w:tr>
      <w:tr w:rsidR="00264B25" w14:paraId="2A8D0F13" w14:textId="77777777" w:rsidTr="00264B25">
        <w:trPr>
          <w:ins w:id="2513" w:author="chaniaayulestari@outlook.com" w:date="2021-11-12T06:43:00Z"/>
        </w:trPr>
        <w:tc>
          <w:tcPr>
            <w:tcW w:w="704" w:type="dxa"/>
            <w:tcPrChange w:id="2514" w:author="chaniaayulestari@outlook.com" w:date="2021-11-12T06:43:00Z">
              <w:tcPr>
                <w:tcW w:w="2642" w:type="dxa"/>
                <w:gridSpan w:val="2"/>
              </w:tcPr>
            </w:tcPrChange>
          </w:tcPr>
          <w:p w14:paraId="034BB9F1" w14:textId="313AA713" w:rsidR="00264B25" w:rsidRDefault="000C2558" w:rsidP="00264B25">
            <w:pPr>
              <w:rPr>
                <w:ins w:id="2515" w:author="chaniaayulestari@outlook.com" w:date="2021-11-12T06:43:00Z"/>
              </w:rPr>
            </w:pPr>
            <w:ins w:id="2516" w:author="chaniaayulestari@outlook.com" w:date="2021-11-12T06:44:00Z">
              <w:r>
                <w:t>3</w:t>
              </w:r>
            </w:ins>
          </w:p>
        </w:tc>
        <w:tc>
          <w:tcPr>
            <w:tcW w:w="2977" w:type="dxa"/>
            <w:tcPrChange w:id="2517" w:author="chaniaayulestari@outlook.com" w:date="2021-11-12T06:43:00Z">
              <w:tcPr>
                <w:tcW w:w="2642" w:type="dxa"/>
                <w:gridSpan w:val="2"/>
              </w:tcPr>
            </w:tcPrChange>
          </w:tcPr>
          <w:p w14:paraId="0B28F519" w14:textId="3BB63D6A" w:rsidR="00264B25" w:rsidRDefault="000C2558" w:rsidP="00264B25">
            <w:pPr>
              <w:rPr>
                <w:ins w:id="2518" w:author="chaniaayulestari@outlook.com" w:date="2021-11-12T06:43:00Z"/>
              </w:rPr>
            </w:pPr>
            <w:ins w:id="2519" w:author="chaniaayulestari@outlook.com" w:date="2021-11-12T06:44:00Z">
              <w:r>
                <w:t xml:space="preserve">Kelola </w:t>
              </w:r>
              <w:del w:id="2520" w:author=" " w:date="2021-11-12T06:48:00Z">
                <w:r w:rsidDel="000C2558">
                  <w:delText>Walikela</w:delText>
                </w:r>
              </w:del>
            </w:ins>
            <w:ins w:id="2521" w:author="chaniaayulestari@outlook.com" w:date="2021-11-12T06:45:00Z">
              <w:del w:id="2522" w:author=" " w:date="2021-11-12T06:48:00Z">
                <w:r w:rsidDel="000C2558">
                  <w:delText>s</w:delText>
                </w:r>
              </w:del>
            </w:ins>
            <w:ins w:id="2523" w:author=" " w:date="2021-11-12T06:48:00Z">
              <w:r>
                <w:t>Guru</w:t>
              </w:r>
            </w:ins>
          </w:p>
        </w:tc>
        <w:tc>
          <w:tcPr>
            <w:tcW w:w="4246" w:type="dxa"/>
            <w:tcPrChange w:id="2524" w:author="chaniaayulestari@outlook.com" w:date="2021-11-12T06:43:00Z">
              <w:tcPr>
                <w:tcW w:w="2643" w:type="dxa"/>
              </w:tcPr>
            </w:tcPrChange>
          </w:tcPr>
          <w:p w14:paraId="3D4F6972" w14:textId="42D78672" w:rsidR="00264B25" w:rsidRDefault="007817E4" w:rsidP="00264B25">
            <w:pPr>
              <w:rPr>
                <w:ins w:id="2525" w:author="chaniaayulestari@outlook.com" w:date="2021-11-12T06:43:00Z"/>
              </w:rPr>
            </w:pPr>
            <w:ins w:id="2526" w:author=" " w:date="2021-11-12T06:54:00Z">
              <w:r>
                <w:t xml:space="preserve">Melakukan pengujian terhadap kelola data guru di antaranya hapus data </w:t>
              </w:r>
            </w:ins>
            <w:ins w:id="2527" w:author=" " w:date="2021-11-12T06:55:00Z">
              <w:r>
                <w:t>guru</w:t>
              </w:r>
            </w:ins>
            <w:ins w:id="2528" w:author=" " w:date="2021-11-12T06:54:00Z">
              <w:r>
                <w:t xml:space="preserve">, edit data </w:t>
              </w:r>
            </w:ins>
            <w:ins w:id="2529" w:author=" " w:date="2021-11-12T06:55:00Z">
              <w:r>
                <w:t>guru</w:t>
              </w:r>
            </w:ins>
            <w:ins w:id="2530" w:author=" " w:date="2021-11-12T06:54:00Z">
              <w:r>
                <w:t xml:space="preserve">, tambah data </w:t>
              </w:r>
            </w:ins>
            <w:ins w:id="2531" w:author=" " w:date="2021-11-12T06:55:00Z">
              <w:r>
                <w:t xml:space="preserve">guru </w:t>
              </w:r>
            </w:ins>
            <w:ins w:id="2532" w:author=" " w:date="2021-11-12T06:54:00Z">
              <w:r>
                <w:t xml:space="preserve">dan lihat data </w:t>
              </w:r>
            </w:ins>
            <w:ins w:id="2533" w:author=" " w:date="2021-11-12T06:55:00Z">
              <w:r>
                <w:t>guru</w:t>
              </w:r>
            </w:ins>
            <w:ins w:id="2534" w:author=" " w:date="2021-11-12T06:54:00Z">
              <w:r>
                <w:t>.</w:t>
              </w:r>
            </w:ins>
          </w:p>
        </w:tc>
      </w:tr>
      <w:tr w:rsidR="00264B25" w14:paraId="45DD44CE" w14:textId="77777777" w:rsidTr="00264B25">
        <w:trPr>
          <w:ins w:id="2535" w:author="chaniaayulestari@outlook.com" w:date="2021-11-12T06:43:00Z"/>
        </w:trPr>
        <w:tc>
          <w:tcPr>
            <w:tcW w:w="704" w:type="dxa"/>
            <w:tcPrChange w:id="2536" w:author="chaniaayulestari@outlook.com" w:date="2021-11-12T06:43:00Z">
              <w:tcPr>
                <w:tcW w:w="2642" w:type="dxa"/>
                <w:gridSpan w:val="2"/>
              </w:tcPr>
            </w:tcPrChange>
          </w:tcPr>
          <w:p w14:paraId="00882033" w14:textId="3228447E" w:rsidR="00264B25" w:rsidRDefault="000C2558" w:rsidP="00264B25">
            <w:pPr>
              <w:rPr>
                <w:ins w:id="2537" w:author="chaniaayulestari@outlook.com" w:date="2021-11-12T06:43:00Z"/>
              </w:rPr>
            </w:pPr>
            <w:ins w:id="2538" w:author="chaniaayulestari@outlook.com" w:date="2021-11-12T06:44:00Z">
              <w:r>
                <w:t>4</w:t>
              </w:r>
            </w:ins>
          </w:p>
        </w:tc>
        <w:tc>
          <w:tcPr>
            <w:tcW w:w="2977" w:type="dxa"/>
            <w:tcPrChange w:id="2539" w:author="chaniaayulestari@outlook.com" w:date="2021-11-12T06:43:00Z">
              <w:tcPr>
                <w:tcW w:w="2642" w:type="dxa"/>
                <w:gridSpan w:val="2"/>
              </w:tcPr>
            </w:tcPrChange>
          </w:tcPr>
          <w:p w14:paraId="01480545" w14:textId="595EDADB" w:rsidR="00264B25" w:rsidRDefault="000C2558" w:rsidP="00264B25">
            <w:pPr>
              <w:rPr>
                <w:ins w:id="2540" w:author="chaniaayulestari@outlook.com" w:date="2021-11-12T06:43:00Z"/>
              </w:rPr>
            </w:pPr>
            <w:ins w:id="2541" w:author=" " w:date="2021-11-12T06:48:00Z">
              <w:r>
                <w:t>Kelola Walikelas</w:t>
              </w:r>
            </w:ins>
          </w:p>
        </w:tc>
        <w:tc>
          <w:tcPr>
            <w:tcW w:w="4246" w:type="dxa"/>
            <w:tcPrChange w:id="2542" w:author="chaniaayulestari@outlook.com" w:date="2021-11-12T06:43:00Z">
              <w:tcPr>
                <w:tcW w:w="2643" w:type="dxa"/>
              </w:tcPr>
            </w:tcPrChange>
          </w:tcPr>
          <w:p w14:paraId="42FED925" w14:textId="1EB6A4B8" w:rsidR="00264B25" w:rsidRDefault="007817E4" w:rsidP="00264B25">
            <w:pPr>
              <w:rPr>
                <w:ins w:id="2543" w:author="chaniaayulestari@outlook.com" w:date="2021-11-12T06:43:00Z"/>
              </w:rPr>
            </w:pPr>
            <w:ins w:id="2544" w:author=" " w:date="2021-11-12T06:55:00Z">
              <w:r>
                <w:t xml:space="preserve">Melakukan pengujian terhadap kelola data walikelas di antaranya hapus data </w:t>
              </w:r>
            </w:ins>
            <w:ins w:id="2545" w:author=" " w:date="2021-11-12T06:56:00Z">
              <w:r>
                <w:t>walikelas</w:t>
              </w:r>
            </w:ins>
            <w:ins w:id="2546" w:author=" " w:date="2021-11-12T06:55:00Z">
              <w:r>
                <w:t xml:space="preserve">, edit data </w:t>
              </w:r>
            </w:ins>
            <w:ins w:id="2547" w:author=" " w:date="2021-11-12T06:56:00Z">
              <w:r>
                <w:t>walikelas</w:t>
              </w:r>
            </w:ins>
            <w:ins w:id="2548" w:author=" " w:date="2021-11-12T06:55:00Z">
              <w:r>
                <w:t xml:space="preserve">, tambah data </w:t>
              </w:r>
            </w:ins>
            <w:ins w:id="2549" w:author=" " w:date="2021-11-12T06:56:00Z">
              <w:r>
                <w:t>walikelas</w:t>
              </w:r>
            </w:ins>
            <w:ins w:id="2550" w:author=" " w:date="2021-11-12T06:55:00Z">
              <w:r>
                <w:t xml:space="preserve"> dan lihat data </w:t>
              </w:r>
            </w:ins>
            <w:ins w:id="2551" w:author=" " w:date="2021-11-12T06:56:00Z">
              <w:r>
                <w:t>walikelas</w:t>
              </w:r>
            </w:ins>
            <w:ins w:id="2552" w:author=" " w:date="2021-11-12T06:55:00Z">
              <w:r>
                <w:t>.</w:t>
              </w:r>
            </w:ins>
          </w:p>
        </w:tc>
      </w:tr>
      <w:tr w:rsidR="00264B25" w14:paraId="49CC08AD" w14:textId="77777777" w:rsidTr="00264B25">
        <w:trPr>
          <w:ins w:id="2553" w:author="chaniaayulestari@outlook.com" w:date="2021-11-12T06:43:00Z"/>
        </w:trPr>
        <w:tc>
          <w:tcPr>
            <w:tcW w:w="704" w:type="dxa"/>
            <w:tcPrChange w:id="2554" w:author="chaniaayulestari@outlook.com" w:date="2021-11-12T06:43:00Z">
              <w:tcPr>
                <w:tcW w:w="2642" w:type="dxa"/>
                <w:gridSpan w:val="2"/>
              </w:tcPr>
            </w:tcPrChange>
          </w:tcPr>
          <w:p w14:paraId="54A574B1" w14:textId="4DD85F47" w:rsidR="00264B25" w:rsidRDefault="000C2558" w:rsidP="00264B25">
            <w:pPr>
              <w:rPr>
                <w:ins w:id="2555" w:author="chaniaayulestari@outlook.com" w:date="2021-11-12T06:43:00Z"/>
              </w:rPr>
            </w:pPr>
            <w:ins w:id="2556" w:author="chaniaayulestari@outlook.com" w:date="2021-11-12T06:44:00Z">
              <w:r>
                <w:t>5</w:t>
              </w:r>
            </w:ins>
          </w:p>
        </w:tc>
        <w:tc>
          <w:tcPr>
            <w:tcW w:w="2977" w:type="dxa"/>
            <w:tcPrChange w:id="2557" w:author="chaniaayulestari@outlook.com" w:date="2021-11-12T06:43:00Z">
              <w:tcPr>
                <w:tcW w:w="2642" w:type="dxa"/>
                <w:gridSpan w:val="2"/>
              </w:tcPr>
            </w:tcPrChange>
          </w:tcPr>
          <w:p w14:paraId="6A7A8CAE" w14:textId="7E32C79A" w:rsidR="00264B25" w:rsidRDefault="000C2558" w:rsidP="00264B25">
            <w:pPr>
              <w:rPr>
                <w:ins w:id="2558" w:author="chaniaayulestari@outlook.com" w:date="2021-11-12T06:43:00Z"/>
              </w:rPr>
            </w:pPr>
            <w:ins w:id="2559" w:author=" " w:date="2021-11-12T06:48:00Z">
              <w:r>
                <w:t>Kelola Laporan Absensi</w:t>
              </w:r>
            </w:ins>
          </w:p>
        </w:tc>
        <w:tc>
          <w:tcPr>
            <w:tcW w:w="4246" w:type="dxa"/>
            <w:tcPrChange w:id="2560" w:author="chaniaayulestari@outlook.com" w:date="2021-11-12T06:43:00Z">
              <w:tcPr>
                <w:tcW w:w="2643" w:type="dxa"/>
              </w:tcPr>
            </w:tcPrChange>
          </w:tcPr>
          <w:p w14:paraId="7A73DC01" w14:textId="4C69B20C" w:rsidR="00264B25" w:rsidRDefault="007817E4" w:rsidP="00264B25">
            <w:pPr>
              <w:rPr>
                <w:ins w:id="2561" w:author="chaniaayulestari@outlook.com" w:date="2021-11-12T06:43:00Z"/>
              </w:rPr>
            </w:pPr>
            <w:ins w:id="2562" w:author=" " w:date="2021-11-12T06:56:00Z">
              <w:r>
                <w:t xml:space="preserve">Melakukan pengujian terhadap kelola laporan </w:t>
              </w:r>
            </w:ins>
            <w:ins w:id="2563" w:author=" " w:date="2021-11-12T06:57:00Z">
              <w:r>
                <w:t>absensi</w:t>
              </w:r>
            </w:ins>
            <w:ins w:id="2564" w:author=" " w:date="2021-11-12T06:56:00Z">
              <w:r>
                <w:t xml:space="preserve"> di antaranya lihat </w:t>
              </w:r>
            </w:ins>
            <w:ins w:id="2565" w:author=" " w:date="2021-11-12T06:57:00Z">
              <w:r>
                <w:t>laporan absen</w:t>
              </w:r>
            </w:ins>
            <w:ins w:id="2566" w:author=" " w:date="2021-11-12T06:56:00Z">
              <w:r>
                <w:t xml:space="preserve">, </w:t>
              </w:r>
            </w:ins>
            <w:ins w:id="2567" w:author=" " w:date="2021-11-12T06:58:00Z">
              <w:r>
                <w:t>cetak</w:t>
              </w:r>
            </w:ins>
            <w:ins w:id="2568" w:author=" " w:date="2021-11-12T06:57:00Z">
              <w:r>
                <w:t xml:space="preserve"> laporan absen</w:t>
              </w:r>
            </w:ins>
            <w:ins w:id="2569" w:author=" " w:date="2021-11-12T06:58:00Z">
              <w:r>
                <w:t xml:space="preserve"> dan filter laporan absen</w:t>
              </w:r>
            </w:ins>
          </w:p>
        </w:tc>
      </w:tr>
      <w:tr w:rsidR="00264B25" w14:paraId="46651192" w14:textId="77777777" w:rsidTr="00264B25">
        <w:trPr>
          <w:ins w:id="2570" w:author="chaniaayulestari@outlook.com" w:date="2021-11-12T06:43:00Z"/>
        </w:trPr>
        <w:tc>
          <w:tcPr>
            <w:tcW w:w="704" w:type="dxa"/>
            <w:tcPrChange w:id="2571" w:author="chaniaayulestari@outlook.com" w:date="2021-11-12T06:43:00Z">
              <w:tcPr>
                <w:tcW w:w="2642" w:type="dxa"/>
                <w:gridSpan w:val="2"/>
              </w:tcPr>
            </w:tcPrChange>
          </w:tcPr>
          <w:p w14:paraId="3375A77F" w14:textId="7E04C576" w:rsidR="00264B25" w:rsidRDefault="000C2558" w:rsidP="00264B25">
            <w:pPr>
              <w:rPr>
                <w:ins w:id="2572" w:author="chaniaayulestari@outlook.com" w:date="2021-11-12T06:43:00Z"/>
              </w:rPr>
            </w:pPr>
            <w:ins w:id="2573" w:author="chaniaayulestari@outlook.com" w:date="2021-11-12T06:44:00Z">
              <w:r>
                <w:t>6</w:t>
              </w:r>
            </w:ins>
          </w:p>
        </w:tc>
        <w:tc>
          <w:tcPr>
            <w:tcW w:w="2977" w:type="dxa"/>
            <w:tcPrChange w:id="2574" w:author="chaniaayulestari@outlook.com" w:date="2021-11-12T06:43:00Z">
              <w:tcPr>
                <w:tcW w:w="2642" w:type="dxa"/>
                <w:gridSpan w:val="2"/>
              </w:tcPr>
            </w:tcPrChange>
          </w:tcPr>
          <w:p w14:paraId="43A77406" w14:textId="26FEEB1D" w:rsidR="00264B25" w:rsidRDefault="000C2558" w:rsidP="00264B25">
            <w:pPr>
              <w:rPr>
                <w:ins w:id="2575" w:author="chaniaayulestari@outlook.com" w:date="2021-11-12T06:43:00Z"/>
              </w:rPr>
            </w:pPr>
            <w:ins w:id="2576" w:author=" " w:date="2021-11-12T06:48:00Z">
              <w:r>
                <w:t xml:space="preserve">Kelola </w:t>
              </w:r>
            </w:ins>
            <w:ins w:id="2577" w:author=" " w:date="2021-11-12T06:49:00Z">
              <w:r>
                <w:t>A</w:t>
              </w:r>
            </w:ins>
            <w:ins w:id="2578" w:author=" " w:date="2021-11-12T06:48:00Z">
              <w:r>
                <w:t>dmin</w:t>
              </w:r>
            </w:ins>
          </w:p>
        </w:tc>
        <w:tc>
          <w:tcPr>
            <w:tcW w:w="4246" w:type="dxa"/>
            <w:tcPrChange w:id="2579" w:author="chaniaayulestari@outlook.com" w:date="2021-11-12T06:43:00Z">
              <w:tcPr>
                <w:tcW w:w="2643" w:type="dxa"/>
              </w:tcPr>
            </w:tcPrChange>
          </w:tcPr>
          <w:p w14:paraId="0A1AEF90" w14:textId="61184B5C" w:rsidR="00264B25" w:rsidRDefault="007817E4" w:rsidP="00264B25">
            <w:pPr>
              <w:rPr>
                <w:ins w:id="2580" w:author="chaniaayulestari@outlook.com" w:date="2021-11-12T06:43:00Z"/>
              </w:rPr>
            </w:pPr>
            <w:ins w:id="2581" w:author=" " w:date="2021-11-12T06:58:00Z">
              <w:r>
                <w:t>Melakukan pengujian terhadap kelola data admin di antaranya hapus data admin, edit data admin, tambah data admin dan lihat data admin.</w:t>
              </w:r>
            </w:ins>
          </w:p>
        </w:tc>
      </w:tr>
      <w:tr w:rsidR="00264B25" w14:paraId="459EF93A" w14:textId="77777777" w:rsidTr="00264B25">
        <w:trPr>
          <w:ins w:id="2582" w:author="chaniaayulestari@outlook.com" w:date="2021-11-12T06:43:00Z"/>
        </w:trPr>
        <w:tc>
          <w:tcPr>
            <w:tcW w:w="704" w:type="dxa"/>
            <w:tcPrChange w:id="2583" w:author="chaniaayulestari@outlook.com" w:date="2021-11-12T06:43:00Z">
              <w:tcPr>
                <w:tcW w:w="2642" w:type="dxa"/>
                <w:gridSpan w:val="2"/>
              </w:tcPr>
            </w:tcPrChange>
          </w:tcPr>
          <w:p w14:paraId="2E5FF8F7" w14:textId="18183DF0" w:rsidR="00264B25" w:rsidRDefault="000C2558" w:rsidP="00264B25">
            <w:pPr>
              <w:rPr>
                <w:ins w:id="2584" w:author="chaniaayulestari@outlook.com" w:date="2021-11-12T06:43:00Z"/>
              </w:rPr>
            </w:pPr>
            <w:ins w:id="2585" w:author="chaniaayulestari@outlook.com" w:date="2021-11-12T06:44:00Z">
              <w:r>
                <w:t>7</w:t>
              </w:r>
            </w:ins>
          </w:p>
        </w:tc>
        <w:tc>
          <w:tcPr>
            <w:tcW w:w="2977" w:type="dxa"/>
            <w:tcPrChange w:id="2586" w:author="chaniaayulestari@outlook.com" w:date="2021-11-12T06:43:00Z">
              <w:tcPr>
                <w:tcW w:w="2642" w:type="dxa"/>
                <w:gridSpan w:val="2"/>
              </w:tcPr>
            </w:tcPrChange>
          </w:tcPr>
          <w:p w14:paraId="32DED6ED" w14:textId="5D1FBD02" w:rsidR="00264B25" w:rsidRDefault="000C2558" w:rsidP="00264B25">
            <w:pPr>
              <w:rPr>
                <w:ins w:id="2587" w:author="chaniaayulestari@outlook.com" w:date="2021-11-12T06:43:00Z"/>
              </w:rPr>
            </w:pPr>
            <w:ins w:id="2588" w:author=" " w:date="2021-11-12T06:49:00Z">
              <w:r>
                <w:t>Kelola Laporan Bermasalah</w:t>
              </w:r>
            </w:ins>
          </w:p>
        </w:tc>
        <w:tc>
          <w:tcPr>
            <w:tcW w:w="4246" w:type="dxa"/>
            <w:tcPrChange w:id="2589" w:author="chaniaayulestari@outlook.com" w:date="2021-11-12T06:43:00Z">
              <w:tcPr>
                <w:tcW w:w="2643" w:type="dxa"/>
              </w:tcPr>
            </w:tcPrChange>
          </w:tcPr>
          <w:p w14:paraId="29E8089B" w14:textId="063B3154" w:rsidR="00264B25" w:rsidRDefault="00F430F8" w:rsidP="00264B25">
            <w:pPr>
              <w:rPr>
                <w:ins w:id="2590" w:author="chaniaayulestari@outlook.com" w:date="2021-11-12T06:43:00Z"/>
              </w:rPr>
            </w:pPr>
            <w:ins w:id="2591" w:author=" " w:date="2021-11-12T07:00:00Z">
              <w:r>
                <w:t>Melakukan pengujian terhadap kelola laporan</w:t>
              </w:r>
            </w:ins>
            <w:ins w:id="2592" w:author=" " w:date="2021-11-12T07:01:00Z">
              <w:r>
                <w:t xml:space="preserve"> bermasah dengan cara </w:t>
              </w:r>
            </w:ins>
            <w:ins w:id="2593" w:author=" " w:date="2021-11-12T07:23:00Z">
              <w:r w:rsidR="00CA3FEE">
                <w:t>mengedit</w:t>
              </w:r>
            </w:ins>
            <w:ins w:id="2594" w:author=" " w:date="2021-11-12T07:24:00Z">
              <w:r w:rsidR="00CA3FEE">
                <w:t xml:space="preserve"> dan melihat</w:t>
              </w:r>
            </w:ins>
            <w:ins w:id="2595" w:author=" " w:date="2021-11-12T07:23:00Z">
              <w:r w:rsidR="00CA3FEE">
                <w:t xml:space="preserve"> </w:t>
              </w:r>
            </w:ins>
            <w:ins w:id="2596" w:author=" " w:date="2021-11-12T07:01:00Z">
              <w:r>
                <w:t>laporan ini apakah sesuai atau tidak</w:t>
              </w:r>
            </w:ins>
          </w:p>
        </w:tc>
      </w:tr>
      <w:tr w:rsidR="0086345F" w14:paraId="0A911D48" w14:textId="77777777" w:rsidTr="00264B25">
        <w:trPr>
          <w:ins w:id="2597" w:author=" " w:date="2021-11-12T06:49:00Z"/>
        </w:trPr>
        <w:tc>
          <w:tcPr>
            <w:tcW w:w="704" w:type="dxa"/>
          </w:tcPr>
          <w:p w14:paraId="1F17288A" w14:textId="630E004E" w:rsidR="0086345F" w:rsidRDefault="0086345F" w:rsidP="00264B25">
            <w:pPr>
              <w:rPr>
                <w:ins w:id="2598" w:author=" " w:date="2021-11-12T06:49:00Z"/>
              </w:rPr>
            </w:pPr>
            <w:ins w:id="2599" w:author=" " w:date="2021-11-12T06:50:00Z">
              <w:r>
                <w:t>8</w:t>
              </w:r>
            </w:ins>
          </w:p>
        </w:tc>
        <w:tc>
          <w:tcPr>
            <w:tcW w:w="2977" w:type="dxa"/>
          </w:tcPr>
          <w:p w14:paraId="567B0721" w14:textId="1C8E6C10" w:rsidR="0086345F" w:rsidRDefault="0086345F" w:rsidP="00264B25">
            <w:pPr>
              <w:rPr>
                <w:ins w:id="2600" w:author=" " w:date="2021-11-12T06:49:00Z"/>
              </w:rPr>
            </w:pPr>
            <w:ins w:id="2601" w:author=" " w:date="2021-11-12T06:50:00Z">
              <w:r>
                <w:t>Kelola Kelas</w:t>
              </w:r>
            </w:ins>
          </w:p>
        </w:tc>
        <w:tc>
          <w:tcPr>
            <w:tcW w:w="4246" w:type="dxa"/>
          </w:tcPr>
          <w:p w14:paraId="48CD6464" w14:textId="59A397FB" w:rsidR="0086345F" w:rsidRDefault="00F430F8" w:rsidP="00264B25">
            <w:pPr>
              <w:rPr>
                <w:ins w:id="2602" w:author=" " w:date="2021-11-12T06:49:00Z"/>
              </w:rPr>
            </w:pPr>
            <w:ins w:id="2603" w:author=" " w:date="2021-11-12T07:01:00Z">
              <w:r>
                <w:t>Melakukan pengujian terhadap kelola data kelas di antaranya hapus data kelas, edit data kelas, tambah data kelas dan lihat data kel</w:t>
              </w:r>
            </w:ins>
            <w:ins w:id="2604" w:author=" " w:date="2021-11-12T07:02:00Z">
              <w:r>
                <w:t>as</w:t>
              </w:r>
            </w:ins>
            <w:ins w:id="2605" w:author=" " w:date="2021-11-12T07:01:00Z">
              <w:r>
                <w:t>.</w:t>
              </w:r>
            </w:ins>
          </w:p>
        </w:tc>
      </w:tr>
    </w:tbl>
    <w:p w14:paraId="73C1DCE1" w14:textId="77777777" w:rsidR="00264B25" w:rsidRPr="00334B84" w:rsidRDefault="00264B25">
      <w:pPr>
        <w:pPrChange w:id="2606"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2607" w:author=" " w:date="2021-11-12T07:03:00Z"/>
          <w:lang w:val="en-US"/>
        </w:rPr>
      </w:pPr>
      <w:bookmarkStart w:id="2608" w:name="_Toc80034264"/>
      <w:bookmarkStart w:id="2609" w:name="_Toc83115764"/>
      <w:r>
        <w:rPr>
          <w:lang w:val="en-US"/>
        </w:rPr>
        <w:lastRenderedPageBreak/>
        <w:t>Kategori Hasil Pengujian</w:t>
      </w:r>
      <w:bookmarkEnd w:id="2608"/>
      <w:bookmarkEnd w:id="2609"/>
    </w:p>
    <w:p w14:paraId="34566BCE" w14:textId="6B67955E" w:rsidR="00E401F9" w:rsidRDefault="00E401F9" w:rsidP="00E401F9">
      <w:pPr>
        <w:ind w:firstLine="426"/>
        <w:rPr>
          <w:ins w:id="2610" w:author=" " w:date="2021-11-12T07:03:00Z"/>
        </w:rPr>
      </w:pPr>
      <w:ins w:id="2611" w:author=" "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tbl>
      <w:tblPr>
        <w:tblStyle w:val="TableGrid"/>
        <w:tblW w:w="0" w:type="auto"/>
        <w:tblLook w:val="04A0" w:firstRow="1" w:lastRow="0" w:firstColumn="1" w:lastColumn="0" w:noHBand="0" w:noVBand="1"/>
      </w:tblPr>
      <w:tblGrid>
        <w:gridCol w:w="1981"/>
        <w:gridCol w:w="1982"/>
        <w:gridCol w:w="1982"/>
        <w:gridCol w:w="1982"/>
        <w:tblGridChange w:id="2612">
          <w:tblGrid>
            <w:gridCol w:w="1981"/>
            <w:gridCol w:w="1982"/>
            <w:gridCol w:w="1982"/>
            <w:gridCol w:w="1982"/>
          </w:tblGrid>
        </w:tblGridChange>
      </w:tblGrid>
      <w:tr w:rsidR="00E401F9" w14:paraId="2A72C966" w14:textId="77777777" w:rsidTr="00E401F9">
        <w:trPr>
          <w:ins w:id="2613" w:author=" " w:date="2021-11-12T07:03:00Z"/>
        </w:trPr>
        <w:tc>
          <w:tcPr>
            <w:tcW w:w="1981" w:type="dxa"/>
          </w:tcPr>
          <w:p w14:paraId="479DCEC8" w14:textId="0280FC12" w:rsidR="00E401F9" w:rsidRDefault="00E401F9">
            <w:pPr>
              <w:jc w:val="center"/>
              <w:rPr>
                <w:ins w:id="2614" w:author=" " w:date="2021-11-12T07:03:00Z"/>
              </w:rPr>
              <w:pPrChange w:id="2615" w:author=" " w:date="2021-11-12T07:04:00Z">
                <w:pPr/>
              </w:pPrChange>
            </w:pPr>
            <w:ins w:id="2616" w:author=" " w:date="2021-11-12T07:03:00Z">
              <w:r>
                <w:t>Nama Fungsi</w:t>
              </w:r>
            </w:ins>
          </w:p>
        </w:tc>
        <w:tc>
          <w:tcPr>
            <w:tcW w:w="1982" w:type="dxa"/>
          </w:tcPr>
          <w:p w14:paraId="0C12A0DB" w14:textId="6DFAAD76" w:rsidR="00E401F9" w:rsidRDefault="00E401F9">
            <w:pPr>
              <w:jc w:val="center"/>
              <w:rPr>
                <w:ins w:id="2617" w:author=" " w:date="2021-11-12T07:03:00Z"/>
              </w:rPr>
              <w:pPrChange w:id="2618" w:author=" " w:date="2021-11-12T07:04:00Z">
                <w:pPr/>
              </w:pPrChange>
            </w:pPr>
            <w:ins w:id="2619" w:author=" " w:date="2021-11-12T07:03:00Z">
              <w:r>
                <w:t>Nama Fitur</w:t>
              </w:r>
            </w:ins>
          </w:p>
        </w:tc>
        <w:tc>
          <w:tcPr>
            <w:tcW w:w="1982" w:type="dxa"/>
          </w:tcPr>
          <w:p w14:paraId="41B1AF00" w14:textId="0D11BD59" w:rsidR="00E401F9" w:rsidRDefault="00E401F9">
            <w:pPr>
              <w:jc w:val="center"/>
              <w:rPr>
                <w:ins w:id="2620" w:author=" " w:date="2021-11-12T07:03:00Z"/>
              </w:rPr>
              <w:pPrChange w:id="2621" w:author=" " w:date="2021-11-12T07:04:00Z">
                <w:pPr/>
              </w:pPrChange>
            </w:pPr>
            <w:ins w:id="2622" w:author=" " w:date="2021-11-12T07:03:00Z">
              <w:r>
                <w:t>Kode Uji</w:t>
              </w:r>
            </w:ins>
          </w:p>
        </w:tc>
        <w:tc>
          <w:tcPr>
            <w:tcW w:w="1982" w:type="dxa"/>
          </w:tcPr>
          <w:p w14:paraId="58936ABD" w14:textId="3E678CE8" w:rsidR="00E401F9" w:rsidRDefault="00E401F9">
            <w:pPr>
              <w:jc w:val="center"/>
              <w:rPr>
                <w:ins w:id="2623" w:author=" " w:date="2021-11-12T07:03:00Z"/>
              </w:rPr>
              <w:pPrChange w:id="2624" w:author=" " w:date="2021-11-12T07:04:00Z">
                <w:pPr/>
              </w:pPrChange>
            </w:pPr>
            <w:ins w:id="2625" w:author=" " w:date="2021-11-12T07:03:00Z">
              <w:r>
                <w:t>Kasus U</w:t>
              </w:r>
            </w:ins>
            <w:ins w:id="2626" w:author=" " w:date="2021-11-12T07:04:00Z">
              <w:r>
                <w:t>ji</w:t>
              </w:r>
            </w:ins>
          </w:p>
        </w:tc>
      </w:tr>
      <w:tr w:rsidR="009127AA" w14:paraId="041554EC" w14:textId="77777777" w:rsidTr="009127AA">
        <w:tblPrEx>
          <w:tblW w:w="0" w:type="auto"/>
          <w:tblPrExChange w:id="2627" w:author=" " w:date="2021-11-12T07:09:00Z">
            <w:tblPrEx>
              <w:tblW w:w="0" w:type="auto"/>
            </w:tblPrEx>
          </w:tblPrExChange>
        </w:tblPrEx>
        <w:trPr>
          <w:ins w:id="2628" w:author=" " w:date="2021-11-12T07:03:00Z"/>
        </w:trPr>
        <w:tc>
          <w:tcPr>
            <w:tcW w:w="1981" w:type="dxa"/>
            <w:vMerge w:val="restart"/>
            <w:vAlign w:val="center"/>
            <w:tcPrChange w:id="2629" w:author=" " w:date="2021-11-12T07:09:00Z">
              <w:tcPr>
                <w:tcW w:w="1981" w:type="dxa"/>
                <w:vMerge w:val="restart"/>
              </w:tcPr>
            </w:tcPrChange>
          </w:tcPr>
          <w:p w14:paraId="10A527BF" w14:textId="1ED461F4" w:rsidR="009127AA" w:rsidRDefault="009127AA">
            <w:pPr>
              <w:jc w:val="center"/>
              <w:rPr>
                <w:ins w:id="2630" w:author=" " w:date="2021-11-12T07:03:00Z"/>
              </w:rPr>
              <w:pPrChange w:id="2631" w:author=" " w:date="2021-11-12T07:09:00Z">
                <w:pPr/>
              </w:pPrChange>
            </w:pPr>
            <w:ins w:id="2632" w:author=" " w:date="2021-11-12T07:04:00Z">
              <w:r>
                <w:t>Kelola Siswa</w:t>
              </w:r>
            </w:ins>
          </w:p>
        </w:tc>
        <w:tc>
          <w:tcPr>
            <w:tcW w:w="1982" w:type="dxa"/>
            <w:tcPrChange w:id="2633" w:author=" " w:date="2021-11-12T07:09:00Z">
              <w:tcPr>
                <w:tcW w:w="1982" w:type="dxa"/>
              </w:tcPr>
            </w:tcPrChange>
          </w:tcPr>
          <w:p w14:paraId="2AF28E20" w14:textId="3C005693" w:rsidR="009127AA" w:rsidRDefault="009127AA" w:rsidP="00E401F9">
            <w:pPr>
              <w:rPr>
                <w:ins w:id="2634" w:author=" " w:date="2021-11-12T07:03:00Z"/>
              </w:rPr>
            </w:pPr>
            <w:ins w:id="2635" w:author=" " w:date="2021-11-12T07:07:00Z">
              <w:r>
                <w:t>Hapus Siswa</w:t>
              </w:r>
            </w:ins>
          </w:p>
        </w:tc>
        <w:tc>
          <w:tcPr>
            <w:tcW w:w="1982" w:type="dxa"/>
            <w:tcPrChange w:id="2636" w:author=" " w:date="2021-11-12T07:09:00Z">
              <w:tcPr>
                <w:tcW w:w="1982" w:type="dxa"/>
              </w:tcPr>
            </w:tcPrChange>
          </w:tcPr>
          <w:p w14:paraId="36431CE5" w14:textId="77777777" w:rsidR="009127AA" w:rsidRDefault="009127AA" w:rsidP="00E401F9">
            <w:pPr>
              <w:rPr>
                <w:ins w:id="2637" w:author=" " w:date="2021-11-12T07:03:00Z"/>
              </w:rPr>
            </w:pPr>
          </w:p>
        </w:tc>
        <w:tc>
          <w:tcPr>
            <w:tcW w:w="1982" w:type="dxa"/>
            <w:tcPrChange w:id="2638" w:author=" " w:date="2021-11-12T07:09:00Z">
              <w:tcPr>
                <w:tcW w:w="1982" w:type="dxa"/>
              </w:tcPr>
            </w:tcPrChange>
          </w:tcPr>
          <w:p w14:paraId="47B84AAB" w14:textId="77777777" w:rsidR="009127AA" w:rsidRDefault="009127AA" w:rsidP="00E401F9">
            <w:pPr>
              <w:rPr>
                <w:ins w:id="2639" w:author=" " w:date="2021-11-12T07:03:00Z"/>
              </w:rPr>
            </w:pPr>
          </w:p>
        </w:tc>
      </w:tr>
      <w:tr w:rsidR="009127AA" w14:paraId="24B831D1" w14:textId="77777777" w:rsidTr="00E401F9">
        <w:trPr>
          <w:ins w:id="2640" w:author=" " w:date="2021-11-12T07:07:00Z"/>
        </w:trPr>
        <w:tc>
          <w:tcPr>
            <w:tcW w:w="1981" w:type="dxa"/>
            <w:vMerge/>
          </w:tcPr>
          <w:p w14:paraId="7DD128B5" w14:textId="77777777" w:rsidR="009127AA" w:rsidRDefault="009127AA" w:rsidP="009127AA">
            <w:pPr>
              <w:rPr>
                <w:ins w:id="2641" w:author=" " w:date="2021-11-12T07:07:00Z"/>
              </w:rPr>
            </w:pPr>
          </w:p>
        </w:tc>
        <w:tc>
          <w:tcPr>
            <w:tcW w:w="1982" w:type="dxa"/>
          </w:tcPr>
          <w:p w14:paraId="5C13B272" w14:textId="74062A7A" w:rsidR="009127AA" w:rsidRDefault="009127AA" w:rsidP="009127AA">
            <w:pPr>
              <w:rPr>
                <w:ins w:id="2642" w:author=" " w:date="2021-11-12T07:07:00Z"/>
              </w:rPr>
            </w:pPr>
            <w:ins w:id="2643" w:author=" " w:date="2021-11-12T07:07:00Z">
              <w:r>
                <w:t>Edit Siswa</w:t>
              </w:r>
            </w:ins>
          </w:p>
        </w:tc>
        <w:tc>
          <w:tcPr>
            <w:tcW w:w="1982" w:type="dxa"/>
          </w:tcPr>
          <w:p w14:paraId="7AB1A1A4" w14:textId="77777777" w:rsidR="009127AA" w:rsidRDefault="009127AA" w:rsidP="009127AA">
            <w:pPr>
              <w:rPr>
                <w:ins w:id="2644" w:author=" " w:date="2021-11-12T07:07:00Z"/>
              </w:rPr>
            </w:pPr>
          </w:p>
        </w:tc>
        <w:tc>
          <w:tcPr>
            <w:tcW w:w="1982" w:type="dxa"/>
          </w:tcPr>
          <w:p w14:paraId="0B9315CE" w14:textId="77777777" w:rsidR="009127AA" w:rsidRDefault="009127AA" w:rsidP="009127AA">
            <w:pPr>
              <w:rPr>
                <w:ins w:id="2645" w:author=" " w:date="2021-11-12T07:07:00Z"/>
              </w:rPr>
            </w:pPr>
          </w:p>
        </w:tc>
      </w:tr>
      <w:tr w:rsidR="009127AA" w14:paraId="7A70021F" w14:textId="77777777" w:rsidTr="00E401F9">
        <w:trPr>
          <w:ins w:id="2646" w:author=" " w:date="2021-11-12T07:07:00Z"/>
        </w:trPr>
        <w:tc>
          <w:tcPr>
            <w:tcW w:w="1981" w:type="dxa"/>
            <w:vMerge/>
          </w:tcPr>
          <w:p w14:paraId="2E1D0DD6" w14:textId="77777777" w:rsidR="009127AA" w:rsidRDefault="009127AA" w:rsidP="009127AA">
            <w:pPr>
              <w:rPr>
                <w:ins w:id="2647" w:author=" " w:date="2021-11-12T07:07:00Z"/>
              </w:rPr>
            </w:pPr>
          </w:p>
        </w:tc>
        <w:tc>
          <w:tcPr>
            <w:tcW w:w="1982" w:type="dxa"/>
          </w:tcPr>
          <w:p w14:paraId="2BA889D5" w14:textId="79854639" w:rsidR="009127AA" w:rsidRDefault="009127AA" w:rsidP="009127AA">
            <w:pPr>
              <w:rPr>
                <w:ins w:id="2648" w:author=" " w:date="2021-11-12T07:07:00Z"/>
              </w:rPr>
            </w:pPr>
            <w:ins w:id="2649" w:author=" " w:date="2021-11-12T07:08:00Z">
              <w:r>
                <w:t>Tambah</w:t>
              </w:r>
            </w:ins>
            <w:ins w:id="2650" w:author=" " w:date="2021-11-12T07:07:00Z">
              <w:r>
                <w:t xml:space="preserve"> Siswa</w:t>
              </w:r>
            </w:ins>
          </w:p>
        </w:tc>
        <w:tc>
          <w:tcPr>
            <w:tcW w:w="1982" w:type="dxa"/>
          </w:tcPr>
          <w:p w14:paraId="7BBC87F7" w14:textId="77777777" w:rsidR="009127AA" w:rsidRDefault="009127AA" w:rsidP="009127AA">
            <w:pPr>
              <w:rPr>
                <w:ins w:id="2651" w:author=" " w:date="2021-11-12T07:07:00Z"/>
              </w:rPr>
            </w:pPr>
          </w:p>
        </w:tc>
        <w:tc>
          <w:tcPr>
            <w:tcW w:w="1982" w:type="dxa"/>
          </w:tcPr>
          <w:p w14:paraId="0AB91BE6" w14:textId="77777777" w:rsidR="009127AA" w:rsidRDefault="009127AA" w:rsidP="009127AA">
            <w:pPr>
              <w:rPr>
                <w:ins w:id="2652" w:author=" " w:date="2021-11-12T07:07:00Z"/>
              </w:rPr>
            </w:pPr>
          </w:p>
        </w:tc>
      </w:tr>
      <w:tr w:rsidR="009127AA" w14:paraId="4BA7C8C9" w14:textId="77777777" w:rsidTr="00E401F9">
        <w:trPr>
          <w:ins w:id="2653" w:author=" " w:date="2021-11-12T07:07:00Z"/>
        </w:trPr>
        <w:tc>
          <w:tcPr>
            <w:tcW w:w="1981" w:type="dxa"/>
            <w:vMerge/>
          </w:tcPr>
          <w:p w14:paraId="77E60922" w14:textId="77777777" w:rsidR="009127AA" w:rsidRDefault="009127AA" w:rsidP="009127AA">
            <w:pPr>
              <w:rPr>
                <w:ins w:id="2654" w:author=" " w:date="2021-11-12T07:07:00Z"/>
              </w:rPr>
            </w:pPr>
          </w:p>
        </w:tc>
        <w:tc>
          <w:tcPr>
            <w:tcW w:w="1982" w:type="dxa"/>
          </w:tcPr>
          <w:p w14:paraId="4EF945BA" w14:textId="5718A571" w:rsidR="009127AA" w:rsidRDefault="009127AA" w:rsidP="009127AA">
            <w:pPr>
              <w:rPr>
                <w:ins w:id="2655" w:author=" " w:date="2021-11-12T07:07:00Z"/>
              </w:rPr>
            </w:pPr>
            <w:ins w:id="2656" w:author=" " w:date="2021-11-12T07:08:00Z">
              <w:r>
                <w:t>Lihat</w:t>
              </w:r>
            </w:ins>
            <w:ins w:id="2657" w:author=" " w:date="2021-11-12T07:07:00Z">
              <w:r>
                <w:t xml:space="preserve"> Data Siswa</w:t>
              </w:r>
            </w:ins>
          </w:p>
        </w:tc>
        <w:tc>
          <w:tcPr>
            <w:tcW w:w="1982" w:type="dxa"/>
          </w:tcPr>
          <w:p w14:paraId="4BF4CB75" w14:textId="77777777" w:rsidR="009127AA" w:rsidRDefault="009127AA" w:rsidP="009127AA">
            <w:pPr>
              <w:rPr>
                <w:ins w:id="2658" w:author=" " w:date="2021-11-12T07:07:00Z"/>
              </w:rPr>
            </w:pPr>
          </w:p>
        </w:tc>
        <w:tc>
          <w:tcPr>
            <w:tcW w:w="1982" w:type="dxa"/>
          </w:tcPr>
          <w:p w14:paraId="092E2E02" w14:textId="77777777" w:rsidR="009127AA" w:rsidRDefault="009127AA" w:rsidP="009127AA">
            <w:pPr>
              <w:rPr>
                <w:ins w:id="2659" w:author=" " w:date="2021-11-12T07:07:00Z"/>
              </w:rPr>
            </w:pPr>
          </w:p>
        </w:tc>
      </w:tr>
      <w:tr w:rsidR="009127AA" w14:paraId="36522E8B" w14:textId="77777777" w:rsidTr="009127AA">
        <w:tblPrEx>
          <w:tblW w:w="0" w:type="auto"/>
          <w:tblPrExChange w:id="2660" w:author=" " w:date="2021-11-12T07:09:00Z">
            <w:tblPrEx>
              <w:tblW w:w="0" w:type="auto"/>
            </w:tblPrEx>
          </w:tblPrExChange>
        </w:tblPrEx>
        <w:trPr>
          <w:ins w:id="2661" w:author=" " w:date="2021-11-12T07:03:00Z"/>
        </w:trPr>
        <w:tc>
          <w:tcPr>
            <w:tcW w:w="1981" w:type="dxa"/>
            <w:vMerge w:val="restart"/>
            <w:vAlign w:val="center"/>
            <w:tcPrChange w:id="2662" w:author=" " w:date="2021-11-12T07:09:00Z">
              <w:tcPr>
                <w:tcW w:w="1981" w:type="dxa"/>
                <w:vMerge w:val="restart"/>
              </w:tcPr>
            </w:tcPrChange>
          </w:tcPr>
          <w:p w14:paraId="41678A32" w14:textId="54BE93B3" w:rsidR="009127AA" w:rsidRDefault="009127AA">
            <w:pPr>
              <w:jc w:val="center"/>
              <w:rPr>
                <w:ins w:id="2663" w:author=" " w:date="2021-11-12T07:03:00Z"/>
              </w:rPr>
              <w:pPrChange w:id="2664" w:author=" " w:date="2021-11-12T07:09:00Z">
                <w:pPr/>
              </w:pPrChange>
            </w:pPr>
            <w:ins w:id="2665" w:author=" " w:date="2021-11-12T07:04:00Z">
              <w:r>
                <w:t>Kelola Absen</w:t>
              </w:r>
            </w:ins>
          </w:p>
        </w:tc>
        <w:tc>
          <w:tcPr>
            <w:tcW w:w="1982" w:type="dxa"/>
            <w:tcPrChange w:id="2666" w:author=" " w:date="2021-11-12T07:09:00Z">
              <w:tcPr>
                <w:tcW w:w="1982" w:type="dxa"/>
              </w:tcPr>
            </w:tcPrChange>
          </w:tcPr>
          <w:p w14:paraId="3C2D7D4D" w14:textId="55D2D56B" w:rsidR="009127AA" w:rsidRDefault="009127AA" w:rsidP="009127AA">
            <w:pPr>
              <w:rPr>
                <w:ins w:id="2667" w:author=" " w:date="2021-11-12T07:03:00Z"/>
              </w:rPr>
            </w:pPr>
            <w:ins w:id="2668" w:author=" " w:date="2021-11-12T07:09:00Z">
              <w:r>
                <w:t xml:space="preserve">Hapus </w:t>
              </w:r>
            </w:ins>
            <w:ins w:id="2669" w:author=" " w:date="2021-11-12T07:10:00Z">
              <w:r>
                <w:t>Absen</w:t>
              </w:r>
            </w:ins>
          </w:p>
        </w:tc>
        <w:tc>
          <w:tcPr>
            <w:tcW w:w="1982" w:type="dxa"/>
            <w:tcPrChange w:id="2670" w:author=" " w:date="2021-11-12T07:09:00Z">
              <w:tcPr>
                <w:tcW w:w="1982" w:type="dxa"/>
              </w:tcPr>
            </w:tcPrChange>
          </w:tcPr>
          <w:p w14:paraId="382CC458" w14:textId="77777777" w:rsidR="009127AA" w:rsidRDefault="009127AA" w:rsidP="009127AA">
            <w:pPr>
              <w:rPr>
                <w:ins w:id="2671" w:author=" " w:date="2021-11-12T07:03:00Z"/>
              </w:rPr>
            </w:pPr>
          </w:p>
        </w:tc>
        <w:tc>
          <w:tcPr>
            <w:tcW w:w="1982" w:type="dxa"/>
            <w:tcPrChange w:id="2672" w:author=" " w:date="2021-11-12T07:09:00Z">
              <w:tcPr>
                <w:tcW w:w="1982" w:type="dxa"/>
              </w:tcPr>
            </w:tcPrChange>
          </w:tcPr>
          <w:p w14:paraId="287547DA" w14:textId="77777777" w:rsidR="009127AA" w:rsidRDefault="009127AA" w:rsidP="009127AA">
            <w:pPr>
              <w:rPr>
                <w:ins w:id="2673" w:author=" " w:date="2021-11-12T07:03:00Z"/>
              </w:rPr>
            </w:pPr>
          </w:p>
        </w:tc>
      </w:tr>
      <w:tr w:rsidR="009127AA" w14:paraId="79C2EE1C" w14:textId="77777777" w:rsidTr="00E401F9">
        <w:trPr>
          <w:ins w:id="2674" w:author=" " w:date="2021-11-12T07:08:00Z"/>
        </w:trPr>
        <w:tc>
          <w:tcPr>
            <w:tcW w:w="1981" w:type="dxa"/>
            <w:vMerge/>
          </w:tcPr>
          <w:p w14:paraId="07E42B25" w14:textId="77777777" w:rsidR="009127AA" w:rsidRDefault="009127AA" w:rsidP="009127AA">
            <w:pPr>
              <w:rPr>
                <w:ins w:id="2675" w:author=" " w:date="2021-11-12T07:08:00Z"/>
              </w:rPr>
            </w:pPr>
          </w:p>
        </w:tc>
        <w:tc>
          <w:tcPr>
            <w:tcW w:w="1982" w:type="dxa"/>
          </w:tcPr>
          <w:p w14:paraId="5757F179" w14:textId="31A37E4F" w:rsidR="009127AA" w:rsidRDefault="009127AA" w:rsidP="009127AA">
            <w:pPr>
              <w:rPr>
                <w:ins w:id="2676" w:author=" " w:date="2021-11-12T07:08:00Z"/>
              </w:rPr>
            </w:pPr>
            <w:ins w:id="2677" w:author=" " w:date="2021-11-12T07:09:00Z">
              <w:r>
                <w:t xml:space="preserve">Edit </w:t>
              </w:r>
            </w:ins>
            <w:ins w:id="2678" w:author=" " w:date="2021-11-12T07:10:00Z">
              <w:r w:rsidR="00EB521B">
                <w:t>Absen</w:t>
              </w:r>
            </w:ins>
          </w:p>
        </w:tc>
        <w:tc>
          <w:tcPr>
            <w:tcW w:w="1982" w:type="dxa"/>
          </w:tcPr>
          <w:p w14:paraId="63D79049" w14:textId="77777777" w:rsidR="009127AA" w:rsidRDefault="009127AA" w:rsidP="009127AA">
            <w:pPr>
              <w:rPr>
                <w:ins w:id="2679" w:author=" " w:date="2021-11-12T07:08:00Z"/>
              </w:rPr>
            </w:pPr>
          </w:p>
        </w:tc>
        <w:tc>
          <w:tcPr>
            <w:tcW w:w="1982" w:type="dxa"/>
          </w:tcPr>
          <w:p w14:paraId="5FC73ED9" w14:textId="77777777" w:rsidR="009127AA" w:rsidRDefault="009127AA" w:rsidP="009127AA">
            <w:pPr>
              <w:rPr>
                <w:ins w:id="2680" w:author=" " w:date="2021-11-12T07:08:00Z"/>
              </w:rPr>
            </w:pPr>
          </w:p>
        </w:tc>
      </w:tr>
      <w:tr w:rsidR="009127AA" w14:paraId="70857471" w14:textId="77777777" w:rsidTr="00E401F9">
        <w:trPr>
          <w:ins w:id="2681" w:author=" " w:date="2021-11-12T07:08:00Z"/>
        </w:trPr>
        <w:tc>
          <w:tcPr>
            <w:tcW w:w="1981" w:type="dxa"/>
            <w:vMerge/>
          </w:tcPr>
          <w:p w14:paraId="1CC00CF2" w14:textId="77777777" w:rsidR="009127AA" w:rsidRDefault="009127AA" w:rsidP="009127AA">
            <w:pPr>
              <w:rPr>
                <w:ins w:id="2682" w:author=" " w:date="2021-11-12T07:08:00Z"/>
              </w:rPr>
            </w:pPr>
          </w:p>
        </w:tc>
        <w:tc>
          <w:tcPr>
            <w:tcW w:w="1982" w:type="dxa"/>
          </w:tcPr>
          <w:p w14:paraId="0EBD5065" w14:textId="683171E4" w:rsidR="009127AA" w:rsidRDefault="009127AA" w:rsidP="009127AA">
            <w:pPr>
              <w:rPr>
                <w:ins w:id="2683" w:author=" " w:date="2021-11-12T07:08:00Z"/>
              </w:rPr>
            </w:pPr>
            <w:ins w:id="2684" w:author=" " w:date="2021-11-12T07:09:00Z">
              <w:r>
                <w:t xml:space="preserve">Tambah </w:t>
              </w:r>
            </w:ins>
            <w:ins w:id="2685" w:author=" " w:date="2021-11-12T07:10:00Z">
              <w:r w:rsidR="00EB521B">
                <w:t>Absen</w:t>
              </w:r>
            </w:ins>
          </w:p>
        </w:tc>
        <w:tc>
          <w:tcPr>
            <w:tcW w:w="1982" w:type="dxa"/>
          </w:tcPr>
          <w:p w14:paraId="0FC1FA2D" w14:textId="77777777" w:rsidR="009127AA" w:rsidRDefault="009127AA" w:rsidP="009127AA">
            <w:pPr>
              <w:rPr>
                <w:ins w:id="2686" w:author=" " w:date="2021-11-12T07:08:00Z"/>
              </w:rPr>
            </w:pPr>
          </w:p>
        </w:tc>
        <w:tc>
          <w:tcPr>
            <w:tcW w:w="1982" w:type="dxa"/>
          </w:tcPr>
          <w:p w14:paraId="1FA74EC4" w14:textId="77777777" w:rsidR="009127AA" w:rsidRDefault="009127AA" w:rsidP="009127AA">
            <w:pPr>
              <w:rPr>
                <w:ins w:id="2687" w:author=" " w:date="2021-11-12T07:08:00Z"/>
              </w:rPr>
            </w:pPr>
          </w:p>
        </w:tc>
      </w:tr>
      <w:tr w:rsidR="009127AA" w14:paraId="0EE72A75" w14:textId="77777777" w:rsidTr="00E401F9">
        <w:trPr>
          <w:ins w:id="2688" w:author=" " w:date="2021-11-12T07:08:00Z"/>
        </w:trPr>
        <w:tc>
          <w:tcPr>
            <w:tcW w:w="1981" w:type="dxa"/>
            <w:vMerge/>
          </w:tcPr>
          <w:p w14:paraId="71F4E673" w14:textId="77777777" w:rsidR="009127AA" w:rsidRDefault="009127AA" w:rsidP="009127AA">
            <w:pPr>
              <w:rPr>
                <w:ins w:id="2689" w:author=" " w:date="2021-11-12T07:08:00Z"/>
              </w:rPr>
            </w:pPr>
          </w:p>
        </w:tc>
        <w:tc>
          <w:tcPr>
            <w:tcW w:w="1982" w:type="dxa"/>
          </w:tcPr>
          <w:p w14:paraId="5B39B081" w14:textId="4BEB25D3" w:rsidR="009127AA" w:rsidRDefault="009127AA" w:rsidP="009127AA">
            <w:pPr>
              <w:rPr>
                <w:ins w:id="2690" w:author=" " w:date="2021-11-12T07:08:00Z"/>
              </w:rPr>
            </w:pPr>
            <w:ins w:id="2691" w:author=" " w:date="2021-11-12T07:09:00Z">
              <w:r>
                <w:t xml:space="preserve">Lihat </w:t>
              </w:r>
            </w:ins>
            <w:ins w:id="2692" w:author=" " w:date="2021-11-12T07:10:00Z">
              <w:r w:rsidR="00EB521B">
                <w:t>Absen</w:t>
              </w:r>
            </w:ins>
          </w:p>
        </w:tc>
        <w:tc>
          <w:tcPr>
            <w:tcW w:w="1982" w:type="dxa"/>
          </w:tcPr>
          <w:p w14:paraId="4F351FE7" w14:textId="77777777" w:rsidR="009127AA" w:rsidRDefault="009127AA" w:rsidP="009127AA">
            <w:pPr>
              <w:rPr>
                <w:ins w:id="2693" w:author=" " w:date="2021-11-12T07:08:00Z"/>
              </w:rPr>
            </w:pPr>
          </w:p>
        </w:tc>
        <w:tc>
          <w:tcPr>
            <w:tcW w:w="1982" w:type="dxa"/>
          </w:tcPr>
          <w:p w14:paraId="4415AEFE" w14:textId="77777777" w:rsidR="009127AA" w:rsidRDefault="009127AA" w:rsidP="009127AA">
            <w:pPr>
              <w:rPr>
                <w:ins w:id="2694" w:author=" " w:date="2021-11-12T07:08:00Z"/>
              </w:rPr>
            </w:pPr>
          </w:p>
        </w:tc>
      </w:tr>
      <w:tr w:rsidR="00EB521B" w14:paraId="5EE5D628" w14:textId="77777777" w:rsidTr="00EB521B">
        <w:tblPrEx>
          <w:tblW w:w="0" w:type="auto"/>
          <w:tblPrExChange w:id="2695" w:author=" " w:date="2021-11-12T07:10:00Z">
            <w:tblPrEx>
              <w:tblW w:w="0" w:type="auto"/>
            </w:tblPrEx>
          </w:tblPrExChange>
        </w:tblPrEx>
        <w:trPr>
          <w:ins w:id="2696" w:author=" " w:date="2021-11-12T07:03:00Z"/>
        </w:trPr>
        <w:tc>
          <w:tcPr>
            <w:tcW w:w="1981" w:type="dxa"/>
            <w:vMerge w:val="restart"/>
            <w:vAlign w:val="center"/>
            <w:tcPrChange w:id="2697" w:author=" " w:date="2021-11-12T07:10:00Z">
              <w:tcPr>
                <w:tcW w:w="1981" w:type="dxa"/>
                <w:vMerge w:val="restart"/>
              </w:tcPr>
            </w:tcPrChange>
          </w:tcPr>
          <w:p w14:paraId="09D054C1" w14:textId="2E350D80" w:rsidR="00EB521B" w:rsidRDefault="00EB521B">
            <w:pPr>
              <w:jc w:val="center"/>
              <w:rPr>
                <w:ins w:id="2698" w:author=" " w:date="2021-11-12T07:03:00Z"/>
              </w:rPr>
              <w:pPrChange w:id="2699" w:author=" " w:date="2021-11-12T07:10:00Z">
                <w:pPr/>
              </w:pPrChange>
            </w:pPr>
            <w:ins w:id="2700" w:author=" " w:date="2021-11-12T07:04:00Z">
              <w:r>
                <w:t>Kelola Guru</w:t>
              </w:r>
            </w:ins>
          </w:p>
        </w:tc>
        <w:tc>
          <w:tcPr>
            <w:tcW w:w="1982" w:type="dxa"/>
            <w:tcPrChange w:id="2701" w:author=" " w:date="2021-11-12T07:10:00Z">
              <w:tcPr>
                <w:tcW w:w="1982" w:type="dxa"/>
              </w:tcPr>
            </w:tcPrChange>
          </w:tcPr>
          <w:p w14:paraId="185023D1" w14:textId="1E64BB6F" w:rsidR="00EB521B" w:rsidRDefault="00CA3FEE" w:rsidP="009127AA">
            <w:pPr>
              <w:rPr>
                <w:ins w:id="2702" w:author=" " w:date="2021-11-12T07:03:00Z"/>
              </w:rPr>
            </w:pPr>
            <w:ins w:id="2703" w:author=" " w:date="2021-11-12T07:25:00Z">
              <w:r>
                <w:t>Hapus Guru</w:t>
              </w:r>
            </w:ins>
          </w:p>
        </w:tc>
        <w:tc>
          <w:tcPr>
            <w:tcW w:w="1982" w:type="dxa"/>
            <w:tcPrChange w:id="2704" w:author=" " w:date="2021-11-12T07:10:00Z">
              <w:tcPr>
                <w:tcW w:w="1982" w:type="dxa"/>
              </w:tcPr>
            </w:tcPrChange>
          </w:tcPr>
          <w:p w14:paraId="557AC923" w14:textId="77777777" w:rsidR="00EB521B" w:rsidRDefault="00EB521B" w:rsidP="009127AA">
            <w:pPr>
              <w:rPr>
                <w:ins w:id="2705" w:author=" " w:date="2021-11-12T07:03:00Z"/>
              </w:rPr>
            </w:pPr>
          </w:p>
        </w:tc>
        <w:tc>
          <w:tcPr>
            <w:tcW w:w="1982" w:type="dxa"/>
            <w:tcPrChange w:id="2706" w:author=" " w:date="2021-11-12T07:10:00Z">
              <w:tcPr>
                <w:tcW w:w="1982" w:type="dxa"/>
              </w:tcPr>
            </w:tcPrChange>
          </w:tcPr>
          <w:p w14:paraId="6283371A" w14:textId="77777777" w:rsidR="00EB521B" w:rsidRDefault="00EB521B" w:rsidP="009127AA">
            <w:pPr>
              <w:rPr>
                <w:ins w:id="2707" w:author=" " w:date="2021-11-12T07:03:00Z"/>
              </w:rPr>
            </w:pPr>
          </w:p>
        </w:tc>
      </w:tr>
      <w:tr w:rsidR="00EB521B" w14:paraId="69D4FF90" w14:textId="77777777" w:rsidTr="00E401F9">
        <w:trPr>
          <w:ins w:id="2708" w:author=" " w:date="2021-11-12T07:10:00Z"/>
        </w:trPr>
        <w:tc>
          <w:tcPr>
            <w:tcW w:w="1981" w:type="dxa"/>
            <w:vMerge/>
          </w:tcPr>
          <w:p w14:paraId="230FCB55" w14:textId="77777777" w:rsidR="00EB521B" w:rsidRDefault="00EB521B" w:rsidP="009127AA">
            <w:pPr>
              <w:rPr>
                <w:ins w:id="2709" w:author=" " w:date="2021-11-12T07:10:00Z"/>
              </w:rPr>
            </w:pPr>
          </w:p>
        </w:tc>
        <w:tc>
          <w:tcPr>
            <w:tcW w:w="1982" w:type="dxa"/>
          </w:tcPr>
          <w:p w14:paraId="2FF82F0E" w14:textId="39E7FE6E" w:rsidR="00EB521B" w:rsidRDefault="00CA3FEE" w:rsidP="009127AA">
            <w:pPr>
              <w:rPr>
                <w:ins w:id="2710" w:author=" " w:date="2021-11-12T07:10:00Z"/>
              </w:rPr>
            </w:pPr>
            <w:ins w:id="2711" w:author=" " w:date="2021-11-12T07:25:00Z">
              <w:r>
                <w:t>Edit Guru</w:t>
              </w:r>
            </w:ins>
          </w:p>
        </w:tc>
        <w:tc>
          <w:tcPr>
            <w:tcW w:w="1982" w:type="dxa"/>
          </w:tcPr>
          <w:p w14:paraId="5F32083F" w14:textId="77777777" w:rsidR="00EB521B" w:rsidRDefault="00EB521B" w:rsidP="009127AA">
            <w:pPr>
              <w:rPr>
                <w:ins w:id="2712" w:author=" " w:date="2021-11-12T07:10:00Z"/>
              </w:rPr>
            </w:pPr>
          </w:p>
        </w:tc>
        <w:tc>
          <w:tcPr>
            <w:tcW w:w="1982" w:type="dxa"/>
          </w:tcPr>
          <w:p w14:paraId="1D7342C3" w14:textId="77777777" w:rsidR="00EB521B" w:rsidRDefault="00EB521B" w:rsidP="009127AA">
            <w:pPr>
              <w:rPr>
                <w:ins w:id="2713" w:author=" " w:date="2021-11-12T07:10:00Z"/>
              </w:rPr>
            </w:pPr>
          </w:p>
        </w:tc>
      </w:tr>
      <w:tr w:rsidR="00EB521B" w14:paraId="1A897314" w14:textId="77777777" w:rsidTr="00E401F9">
        <w:trPr>
          <w:ins w:id="2714" w:author=" " w:date="2021-11-12T07:10:00Z"/>
        </w:trPr>
        <w:tc>
          <w:tcPr>
            <w:tcW w:w="1981" w:type="dxa"/>
            <w:vMerge/>
          </w:tcPr>
          <w:p w14:paraId="2B206311" w14:textId="77777777" w:rsidR="00EB521B" w:rsidRDefault="00EB521B" w:rsidP="009127AA">
            <w:pPr>
              <w:rPr>
                <w:ins w:id="2715" w:author=" " w:date="2021-11-12T07:10:00Z"/>
              </w:rPr>
            </w:pPr>
          </w:p>
        </w:tc>
        <w:tc>
          <w:tcPr>
            <w:tcW w:w="1982" w:type="dxa"/>
          </w:tcPr>
          <w:p w14:paraId="148541D2" w14:textId="4A0FB19D" w:rsidR="00EB521B" w:rsidRDefault="00CA3FEE" w:rsidP="009127AA">
            <w:pPr>
              <w:rPr>
                <w:ins w:id="2716" w:author=" " w:date="2021-11-12T07:10:00Z"/>
              </w:rPr>
            </w:pPr>
            <w:ins w:id="2717" w:author=" " w:date="2021-11-12T07:24:00Z">
              <w:r>
                <w:t xml:space="preserve">Tambah Guru </w:t>
              </w:r>
            </w:ins>
          </w:p>
        </w:tc>
        <w:tc>
          <w:tcPr>
            <w:tcW w:w="1982" w:type="dxa"/>
          </w:tcPr>
          <w:p w14:paraId="573AC312" w14:textId="77777777" w:rsidR="00EB521B" w:rsidRDefault="00EB521B" w:rsidP="009127AA">
            <w:pPr>
              <w:rPr>
                <w:ins w:id="2718" w:author=" " w:date="2021-11-12T07:10:00Z"/>
              </w:rPr>
            </w:pPr>
          </w:p>
        </w:tc>
        <w:tc>
          <w:tcPr>
            <w:tcW w:w="1982" w:type="dxa"/>
          </w:tcPr>
          <w:p w14:paraId="045A62B5" w14:textId="77777777" w:rsidR="00EB521B" w:rsidRDefault="00EB521B" w:rsidP="009127AA">
            <w:pPr>
              <w:rPr>
                <w:ins w:id="2719" w:author=" " w:date="2021-11-12T07:10:00Z"/>
              </w:rPr>
            </w:pPr>
          </w:p>
        </w:tc>
      </w:tr>
      <w:tr w:rsidR="00EB521B" w14:paraId="7C85AC0A" w14:textId="77777777" w:rsidTr="00E401F9">
        <w:trPr>
          <w:ins w:id="2720" w:author=" " w:date="2021-11-12T07:10:00Z"/>
        </w:trPr>
        <w:tc>
          <w:tcPr>
            <w:tcW w:w="1981" w:type="dxa"/>
            <w:vMerge/>
          </w:tcPr>
          <w:p w14:paraId="4DFABB9C" w14:textId="77777777" w:rsidR="00EB521B" w:rsidRDefault="00EB521B" w:rsidP="009127AA">
            <w:pPr>
              <w:rPr>
                <w:ins w:id="2721" w:author=" " w:date="2021-11-12T07:10:00Z"/>
              </w:rPr>
            </w:pPr>
          </w:p>
        </w:tc>
        <w:tc>
          <w:tcPr>
            <w:tcW w:w="1982" w:type="dxa"/>
          </w:tcPr>
          <w:p w14:paraId="26FC20F9" w14:textId="1D8A2D5D" w:rsidR="00EB521B" w:rsidRDefault="00CA3FEE" w:rsidP="009127AA">
            <w:pPr>
              <w:rPr>
                <w:ins w:id="2722" w:author=" " w:date="2021-11-12T07:10:00Z"/>
              </w:rPr>
            </w:pPr>
            <w:ins w:id="2723" w:author=" " w:date="2021-11-12T07:25:00Z">
              <w:r>
                <w:t>Lihat Guru</w:t>
              </w:r>
            </w:ins>
          </w:p>
        </w:tc>
        <w:tc>
          <w:tcPr>
            <w:tcW w:w="1982" w:type="dxa"/>
          </w:tcPr>
          <w:p w14:paraId="3189A702" w14:textId="77777777" w:rsidR="00EB521B" w:rsidRDefault="00EB521B" w:rsidP="009127AA">
            <w:pPr>
              <w:rPr>
                <w:ins w:id="2724" w:author=" " w:date="2021-11-12T07:10:00Z"/>
              </w:rPr>
            </w:pPr>
          </w:p>
        </w:tc>
        <w:tc>
          <w:tcPr>
            <w:tcW w:w="1982" w:type="dxa"/>
          </w:tcPr>
          <w:p w14:paraId="08D8B433" w14:textId="77777777" w:rsidR="00EB521B" w:rsidRDefault="00EB521B" w:rsidP="009127AA">
            <w:pPr>
              <w:rPr>
                <w:ins w:id="2725" w:author=" " w:date="2021-11-12T07:10:00Z"/>
              </w:rPr>
            </w:pPr>
          </w:p>
        </w:tc>
      </w:tr>
      <w:tr w:rsidR="00EB521B" w14:paraId="480E3FDB" w14:textId="77777777" w:rsidTr="00EB521B">
        <w:tblPrEx>
          <w:tblW w:w="0" w:type="auto"/>
          <w:tblPrExChange w:id="2726" w:author=" " w:date="2021-11-12T07:11:00Z">
            <w:tblPrEx>
              <w:tblW w:w="0" w:type="auto"/>
            </w:tblPrEx>
          </w:tblPrExChange>
        </w:tblPrEx>
        <w:trPr>
          <w:ins w:id="2727" w:author=" " w:date="2021-11-12T07:03:00Z"/>
        </w:trPr>
        <w:tc>
          <w:tcPr>
            <w:tcW w:w="1981" w:type="dxa"/>
            <w:vMerge w:val="restart"/>
            <w:vAlign w:val="center"/>
            <w:tcPrChange w:id="2728" w:author=" " w:date="2021-11-12T07:11:00Z">
              <w:tcPr>
                <w:tcW w:w="1981" w:type="dxa"/>
                <w:vMerge w:val="restart"/>
              </w:tcPr>
            </w:tcPrChange>
          </w:tcPr>
          <w:p w14:paraId="3255A415" w14:textId="4453A850" w:rsidR="00EB521B" w:rsidRDefault="00EB521B">
            <w:pPr>
              <w:jc w:val="center"/>
              <w:rPr>
                <w:ins w:id="2729" w:author=" " w:date="2021-11-12T07:03:00Z"/>
              </w:rPr>
              <w:pPrChange w:id="2730" w:author=" " w:date="2021-11-12T07:11:00Z">
                <w:pPr/>
              </w:pPrChange>
            </w:pPr>
            <w:ins w:id="2731" w:author=" " w:date="2021-11-12T07:04:00Z">
              <w:r>
                <w:t>Kelola Walikelas</w:t>
              </w:r>
            </w:ins>
          </w:p>
        </w:tc>
        <w:tc>
          <w:tcPr>
            <w:tcW w:w="1982" w:type="dxa"/>
            <w:tcPrChange w:id="2732" w:author=" " w:date="2021-11-12T07:11:00Z">
              <w:tcPr>
                <w:tcW w:w="1982" w:type="dxa"/>
              </w:tcPr>
            </w:tcPrChange>
          </w:tcPr>
          <w:p w14:paraId="1A849485" w14:textId="6BE1F551" w:rsidR="00EB521B" w:rsidRDefault="00CA3FEE" w:rsidP="009127AA">
            <w:pPr>
              <w:rPr>
                <w:ins w:id="2733" w:author=" " w:date="2021-11-12T07:03:00Z"/>
              </w:rPr>
            </w:pPr>
            <w:ins w:id="2734" w:author=" " w:date="2021-11-12T07:25:00Z">
              <w:r>
                <w:t xml:space="preserve">Hapus </w:t>
              </w:r>
            </w:ins>
            <w:ins w:id="2735" w:author=" " w:date="2021-11-12T07:26:00Z">
              <w:r>
                <w:t>Walikelas</w:t>
              </w:r>
            </w:ins>
          </w:p>
        </w:tc>
        <w:tc>
          <w:tcPr>
            <w:tcW w:w="1982" w:type="dxa"/>
            <w:tcPrChange w:id="2736" w:author=" " w:date="2021-11-12T07:11:00Z">
              <w:tcPr>
                <w:tcW w:w="1982" w:type="dxa"/>
              </w:tcPr>
            </w:tcPrChange>
          </w:tcPr>
          <w:p w14:paraId="6B427274" w14:textId="77777777" w:rsidR="00EB521B" w:rsidRDefault="00EB521B" w:rsidP="009127AA">
            <w:pPr>
              <w:rPr>
                <w:ins w:id="2737" w:author=" " w:date="2021-11-12T07:03:00Z"/>
              </w:rPr>
            </w:pPr>
          </w:p>
        </w:tc>
        <w:tc>
          <w:tcPr>
            <w:tcW w:w="1982" w:type="dxa"/>
            <w:tcPrChange w:id="2738" w:author=" " w:date="2021-11-12T07:11:00Z">
              <w:tcPr>
                <w:tcW w:w="1982" w:type="dxa"/>
              </w:tcPr>
            </w:tcPrChange>
          </w:tcPr>
          <w:p w14:paraId="6F2DB88F" w14:textId="77777777" w:rsidR="00EB521B" w:rsidRDefault="00EB521B" w:rsidP="009127AA">
            <w:pPr>
              <w:rPr>
                <w:ins w:id="2739" w:author=" " w:date="2021-11-12T07:03:00Z"/>
              </w:rPr>
            </w:pPr>
          </w:p>
        </w:tc>
      </w:tr>
      <w:tr w:rsidR="00E0612A" w14:paraId="5439AE73" w14:textId="77777777" w:rsidTr="00E401F9">
        <w:trPr>
          <w:ins w:id="2740" w:author=" " w:date="2021-11-12T07:10:00Z"/>
        </w:trPr>
        <w:tc>
          <w:tcPr>
            <w:tcW w:w="1981" w:type="dxa"/>
            <w:vMerge/>
          </w:tcPr>
          <w:p w14:paraId="66CE61E9" w14:textId="77777777" w:rsidR="00E0612A" w:rsidRDefault="00E0612A" w:rsidP="00E0612A">
            <w:pPr>
              <w:rPr>
                <w:ins w:id="2741" w:author=" " w:date="2021-11-12T07:10:00Z"/>
              </w:rPr>
            </w:pPr>
          </w:p>
        </w:tc>
        <w:tc>
          <w:tcPr>
            <w:tcW w:w="1982" w:type="dxa"/>
          </w:tcPr>
          <w:p w14:paraId="168F1D5C" w14:textId="7FF45888" w:rsidR="00E0612A" w:rsidRDefault="00E0612A" w:rsidP="00E0612A">
            <w:pPr>
              <w:rPr>
                <w:ins w:id="2742" w:author=" " w:date="2021-11-12T07:10:00Z"/>
              </w:rPr>
            </w:pPr>
            <w:ins w:id="2743" w:author=" " w:date="2021-11-12T07:27:00Z">
              <w:r>
                <w:t>Edit Walikelas</w:t>
              </w:r>
            </w:ins>
          </w:p>
        </w:tc>
        <w:tc>
          <w:tcPr>
            <w:tcW w:w="1982" w:type="dxa"/>
          </w:tcPr>
          <w:p w14:paraId="0B66139D" w14:textId="77777777" w:rsidR="00E0612A" w:rsidRDefault="00E0612A" w:rsidP="00E0612A">
            <w:pPr>
              <w:rPr>
                <w:ins w:id="2744" w:author=" " w:date="2021-11-12T07:10:00Z"/>
              </w:rPr>
            </w:pPr>
          </w:p>
        </w:tc>
        <w:tc>
          <w:tcPr>
            <w:tcW w:w="1982" w:type="dxa"/>
          </w:tcPr>
          <w:p w14:paraId="660B228F" w14:textId="77777777" w:rsidR="00E0612A" w:rsidRDefault="00E0612A" w:rsidP="00E0612A">
            <w:pPr>
              <w:rPr>
                <w:ins w:id="2745" w:author=" " w:date="2021-11-12T07:10:00Z"/>
              </w:rPr>
            </w:pPr>
          </w:p>
        </w:tc>
      </w:tr>
      <w:tr w:rsidR="00EB521B" w14:paraId="1F5001C0" w14:textId="77777777" w:rsidTr="00E401F9">
        <w:trPr>
          <w:ins w:id="2746" w:author=" " w:date="2021-11-12T07:10:00Z"/>
        </w:trPr>
        <w:tc>
          <w:tcPr>
            <w:tcW w:w="1981" w:type="dxa"/>
            <w:vMerge/>
          </w:tcPr>
          <w:p w14:paraId="55A7F5E3" w14:textId="77777777" w:rsidR="00EB521B" w:rsidRDefault="00EB521B" w:rsidP="009127AA">
            <w:pPr>
              <w:rPr>
                <w:ins w:id="2747" w:author=" " w:date="2021-11-12T07:10:00Z"/>
              </w:rPr>
            </w:pPr>
          </w:p>
        </w:tc>
        <w:tc>
          <w:tcPr>
            <w:tcW w:w="1982" w:type="dxa"/>
          </w:tcPr>
          <w:p w14:paraId="2790E8BF" w14:textId="01E903EC" w:rsidR="00EB521B" w:rsidRDefault="00CA3FEE" w:rsidP="009127AA">
            <w:pPr>
              <w:rPr>
                <w:ins w:id="2748" w:author=" " w:date="2021-11-12T07:10:00Z"/>
              </w:rPr>
            </w:pPr>
            <w:ins w:id="2749" w:author=" " w:date="2021-11-12T07:25:00Z">
              <w:r>
                <w:t xml:space="preserve">Tambah </w:t>
              </w:r>
            </w:ins>
            <w:ins w:id="2750" w:author=" " w:date="2021-11-12T07:26:00Z">
              <w:r>
                <w:t>Walikelas</w:t>
              </w:r>
            </w:ins>
          </w:p>
        </w:tc>
        <w:tc>
          <w:tcPr>
            <w:tcW w:w="1982" w:type="dxa"/>
          </w:tcPr>
          <w:p w14:paraId="7D3DB4B6" w14:textId="77777777" w:rsidR="00EB521B" w:rsidRDefault="00EB521B" w:rsidP="009127AA">
            <w:pPr>
              <w:rPr>
                <w:ins w:id="2751" w:author=" " w:date="2021-11-12T07:10:00Z"/>
              </w:rPr>
            </w:pPr>
          </w:p>
        </w:tc>
        <w:tc>
          <w:tcPr>
            <w:tcW w:w="1982" w:type="dxa"/>
          </w:tcPr>
          <w:p w14:paraId="434A9557" w14:textId="77777777" w:rsidR="00EB521B" w:rsidRDefault="00EB521B" w:rsidP="009127AA">
            <w:pPr>
              <w:rPr>
                <w:ins w:id="2752" w:author=" " w:date="2021-11-12T07:10:00Z"/>
              </w:rPr>
            </w:pPr>
          </w:p>
        </w:tc>
      </w:tr>
      <w:tr w:rsidR="00EB521B" w14:paraId="7D222948" w14:textId="77777777" w:rsidTr="00E401F9">
        <w:trPr>
          <w:ins w:id="2753" w:author=" " w:date="2021-11-12T07:10:00Z"/>
        </w:trPr>
        <w:tc>
          <w:tcPr>
            <w:tcW w:w="1981" w:type="dxa"/>
            <w:vMerge/>
          </w:tcPr>
          <w:p w14:paraId="26B25EA5" w14:textId="77777777" w:rsidR="00EB521B" w:rsidRDefault="00EB521B" w:rsidP="009127AA">
            <w:pPr>
              <w:rPr>
                <w:ins w:id="2754" w:author=" " w:date="2021-11-12T07:10:00Z"/>
              </w:rPr>
            </w:pPr>
          </w:p>
        </w:tc>
        <w:tc>
          <w:tcPr>
            <w:tcW w:w="1982" w:type="dxa"/>
          </w:tcPr>
          <w:p w14:paraId="23E5A780" w14:textId="0174F780" w:rsidR="00EB521B" w:rsidRDefault="00CA3FEE" w:rsidP="009127AA">
            <w:pPr>
              <w:rPr>
                <w:ins w:id="2755" w:author=" " w:date="2021-11-12T07:10:00Z"/>
              </w:rPr>
            </w:pPr>
            <w:ins w:id="2756" w:author=" " w:date="2021-11-12T07:25:00Z">
              <w:r>
                <w:t xml:space="preserve">Lihat </w:t>
              </w:r>
            </w:ins>
            <w:ins w:id="2757" w:author=" " w:date="2021-11-12T07:26:00Z">
              <w:r>
                <w:t>Walikelas</w:t>
              </w:r>
            </w:ins>
          </w:p>
        </w:tc>
        <w:tc>
          <w:tcPr>
            <w:tcW w:w="1982" w:type="dxa"/>
          </w:tcPr>
          <w:p w14:paraId="3C57AA63" w14:textId="77777777" w:rsidR="00EB521B" w:rsidRDefault="00EB521B" w:rsidP="009127AA">
            <w:pPr>
              <w:rPr>
                <w:ins w:id="2758" w:author=" " w:date="2021-11-12T07:10:00Z"/>
              </w:rPr>
            </w:pPr>
          </w:p>
        </w:tc>
        <w:tc>
          <w:tcPr>
            <w:tcW w:w="1982" w:type="dxa"/>
          </w:tcPr>
          <w:p w14:paraId="0A3061BC" w14:textId="77777777" w:rsidR="00EB521B" w:rsidRDefault="00EB521B" w:rsidP="009127AA">
            <w:pPr>
              <w:rPr>
                <w:ins w:id="2759" w:author=" " w:date="2021-11-12T07:10:00Z"/>
              </w:rPr>
            </w:pPr>
          </w:p>
        </w:tc>
      </w:tr>
      <w:tr w:rsidR="00EB521B" w14:paraId="68AC6E56" w14:textId="77777777" w:rsidTr="00EB521B">
        <w:tblPrEx>
          <w:tblW w:w="0" w:type="auto"/>
          <w:tblPrExChange w:id="2760" w:author=" " w:date="2021-11-12T07:11:00Z">
            <w:tblPrEx>
              <w:tblW w:w="0" w:type="auto"/>
            </w:tblPrEx>
          </w:tblPrExChange>
        </w:tblPrEx>
        <w:trPr>
          <w:ins w:id="2761" w:author=" " w:date="2021-11-12T07:03:00Z"/>
        </w:trPr>
        <w:tc>
          <w:tcPr>
            <w:tcW w:w="1981" w:type="dxa"/>
            <w:vMerge w:val="restart"/>
            <w:vAlign w:val="center"/>
            <w:tcPrChange w:id="2762" w:author=" " w:date="2021-11-12T07:11:00Z">
              <w:tcPr>
                <w:tcW w:w="1981" w:type="dxa"/>
                <w:vMerge w:val="restart"/>
              </w:tcPr>
            </w:tcPrChange>
          </w:tcPr>
          <w:p w14:paraId="65B4A2C7" w14:textId="4FC4999E" w:rsidR="00EB521B" w:rsidRDefault="00EB521B">
            <w:pPr>
              <w:jc w:val="center"/>
              <w:rPr>
                <w:ins w:id="2763" w:author=" " w:date="2021-11-12T07:03:00Z"/>
              </w:rPr>
              <w:pPrChange w:id="2764" w:author=" " w:date="2021-11-12T07:11:00Z">
                <w:pPr/>
              </w:pPrChange>
            </w:pPr>
            <w:ins w:id="2765" w:author=" " w:date="2021-11-12T07:04:00Z">
              <w:r>
                <w:t>Kelola Laporan Absen</w:t>
              </w:r>
            </w:ins>
          </w:p>
        </w:tc>
        <w:tc>
          <w:tcPr>
            <w:tcW w:w="1982" w:type="dxa"/>
            <w:tcPrChange w:id="2766" w:author=" " w:date="2021-11-12T07:11:00Z">
              <w:tcPr>
                <w:tcW w:w="1982" w:type="dxa"/>
              </w:tcPr>
            </w:tcPrChange>
          </w:tcPr>
          <w:p w14:paraId="5DD58D8C" w14:textId="160F4BF8" w:rsidR="00EB521B" w:rsidRDefault="00CA3FEE" w:rsidP="009127AA">
            <w:pPr>
              <w:rPr>
                <w:ins w:id="2767" w:author=" " w:date="2021-11-12T07:03:00Z"/>
              </w:rPr>
            </w:pPr>
            <w:ins w:id="2768" w:author=" " w:date="2021-11-12T07:26:00Z">
              <w:r>
                <w:t>Hapus Laporan Absen</w:t>
              </w:r>
            </w:ins>
          </w:p>
        </w:tc>
        <w:tc>
          <w:tcPr>
            <w:tcW w:w="1982" w:type="dxa"/>
            <w:tcPrChange w:id="2769" w:author=" " w:date="2021-11-12T07:11:00Z">
              <w:tcPr>
                <w:tcW w:w="1982" w:type="dxa"/>
              </w:tcPr>
            </w:tcPrChange>
          </w:tcPr>
          <w:p w14:paraId="64A42B38" w14:textId="77777777" w:rsidR="00EB521B" w:rsidRDefault="00EB521B" w:rsidP="009127AA">
            <w:pPr>
              <w:rPr>
                <w:ins w:id="2770" w:author=" " w:date="2021-11-12T07:03:00Z"/>
              </w:rPr>
            </w:pPr>
          </w:p>
        </w:tc>
        <w:tc>
          <w:tcPr>
            <w:tcW w:w="1982" w:type="dxa"/>
            <w:tcPrChange w:id="2771" w:author=" " w:date="2021-11-12T07:11:00Z">
              <w:tcPr>
                <w:tcW w:w="1982" w:type="dxa"/>
              </w:tcPr>
            </w:tcPrChange>
          </w:tcPr>
          <w:p w14:paraId="091AEAC0" w14:textId="77777777" w:rsidR="00EB521B" w:rsidRDefault="00EB521B" w:rsidP="009127AA">
            <w:pPr>
              <w:rPr>
                <w:ins w:id="2772" w:author=" " w:date="2021-11-12T07:03:00Z"/>
              </w:rPr>
            </w:pPr>
          </w:p>
        </w:tc>
      </w:tr>
      <w:tr w:rsidR="00E0612A" w14:paraId="5B8EE137" w14:textId="77777777" w:rsidTr="00E401F9">
        <w:trPr>
          <w:ins w:id="2773" w:author=" " w:date="2021-11-12T07:11:00Z"/>
        </w:trPr>
        <w:tc>
          <w:tcPr>
            <w:tcW w:w="1981" w:type="dxa"/>
            <w:vMerge/>
          </w:tcPr>
          <w:p w14:paraId="22402AB2" w14:textId="77777777" w:rsidR="00E0612A" w:rsidRDefault="00E0612A" w:rsidP="00E0612A">
            <w:pPr>
              <w:rPr>
                <w:ins w:id="2774" w:author=" " w:date="2021-11-12T07:11:00Z"/>
              </w:rPr>
            </w:pPr>
          </w:p>
        </w:tc>
        <w:tc>
          <w:tcPr>
            <w:tcW w:w="1982" w:type="dxa"/>
          </w:tcPr>
          <w:p w14:paraId="12B2C3B6" w14:textId="49C68E98" w:rsidR="00E0612A" w:rsidRDefault="00E0612A" w:rsidP="00E0612A">
            <w:pPr>
              <w:rPr>
                <w:ins w:id="2775" w:author=" " w:date="2021-11-12T07:11:00Z"/>
              </w:rPr>
            </w:pPr>
            <w:ins w:id="2776" w:author=" " w:date="2021-11-12T07:27:00Z">
              <w:r>
                <w:t>Edit Laporan Absen</w:t>
              </w:r>
            </w:ins>
          </w:p>
        </w:tc>
        <w:tc>
          <w:tcPr>
            <w:tcW w:w="1982" w:type="dxa"/>
          </w:tcPr>
          <w:p w14:paraId="6F0AD6CF" w14:textId="77777777" w:rsidR="00E0612A" w:rsidRDefault="00E0612A" w:rsidP="00E0612A">
            <w:pPr>
              <w:rPr>
                <w:ins w:id="2777" w:author=" " w:date="2021-11-12T07:11:00Z"/>
              </w:rPr>
            </w:pPr>
          </w:p>
        </w:tc>
        <w:tc>
          <w:tcPr>
            <w:tcW w:w="1982" w:type="dxa"/>
          </w:tcPr>
          <w:p w14:paraId="0DDFBE29" w14:textId="77777777" w:rsidR="00E0612A" w:rsidRDefault="00E0612A" w:rsidP="00E0612A">
            <w:pPr>
              <w:rPr>
                <w:ins w:id="2778" w:author=" " w:date="2021-11-12T07:11:00Z"/>
              </w:rPr>
            </w:pPr>
          </w:p>
        </w:tc>
      </w:tr>
      <w:tr w:rsidR="00E0612A" w14:paraId="7CF94ABB" w14:textId="77777777" w:rsidTr="00E401F9">
        <w:trPr>
          <w:ins w:id="2779" w:author=" " w:date="2021-11-12T07:11:00Z"/>
        </w:trPr>
        <w:tc>
          <w:tcPr>
            <w:tcW w:w="1981" w:type="dxa"/>
            <w:vMerge/>
          </w:tcPr>
          <w:p w14:paraId="571D30F8" w14:textId="77777777" w:rsidR="00E0612A" w:rsidRDefault="00E0612A" w:rsidP="00E0612A">
            <w:pPr>
              <w:rPr>
                <w:ins w:id="2780" w:author=" " w:date="2021-11-12T07:11:00Z"/>
              </w:rPr>
            </w:pPr>
          </w:p>
        </w:tc>
        <w:tc>
          <w:tcPr>
            <w:tcW w:w="1982" w:type="dxa"/>
          </w:tcPr>
          <w:p w14:paraId="15EC7B21" w14:textId="5032A683" w:rsidR="00E0612A" w:rsidRDefault="00E0612A" w:rsidP="00E0612A">
            <w:pPr>
              <w:rPr>
                <w:ins w:id="2781" w:author=" " w:date="2021-11-12T07:11:00Z"/>
              </w:rPr>
            </w:pPr>
            <w:ins w:id="2782" w:author=" " w:date="2021-11-12T07:27:00Z">
              <w:r>
                <w:t>Tambah Laporan Absen</w:t>
              </w:r>
            </w:ins>
          </w:p>
        </w:tc>
        <w:tc>
          <w:tcPr>
            <w:tcW w:w="1982" w:type="dxa"/>
          </w:tcPr>
          <w:p w14:paraId="2C3C5D15" w14:textId="77777777" w:rsidR="00E0612A" w:rsidRDefault="00E0612A" w:rsidP="00E0612A">
            <w:pPr>
              <w:rPr>
                <w:ins w:id="2783" w:author=" " w:date="2021-11-12T07:11:00Z"/>
              </w:rPr>
            </w:pPr>
          </w:p>
        </w:tc>
        <w:tc>
          <w:tcPr>
            <w:tcW w:w="1982" w:type="dxa"/>
          </w:tcPr>
          <w:p w14:paraId="22CBBC08" w14:textId="77777777" w:rsidR="00E0612A" w:rsidRDefault="00E0612A" w:rsidP="00E0612A">
            <w:pPr>
              <w:rPr>
                <w:ins w:id="2784" w:author=" " w:date="2021-11-12T07:11:00Z"/>
              </w:rPr>
            </w:pPr>
          </w:p>
        </w:tc>
      </w:tr>
      <w:tr w:rsidR="00E0612A" w14:paraId="31D67BC5" w14:textId="77777777" w:rsidTr="00E401F9">
        <w:trPr>
          <w:ins w:id="2785" w:author=" " w:date="2021-11-12T07:11:00Z"/>
        </w:trPr>
        <w:tc>
          <w:tcPr>
            <w:tcW w:w="1981" w:type="dxa"/>
            <w:vMerge/>
          </w:tcPr>
          <w:p w14:paraId="510D5C1B" w14:textId="77777777" w:rsidR="00E0612A" w:rsidRDefault="00E0612A" w:rsidP="00E0612A">
            <w:pPr>
              <w:rPr>
                <w:ins w:id="2786" w:author=" " w:date="2021-11-12T07:11:00Z"/>
              </w:rPr>
            </w:pPr>
          </w:p>
        </w:tc>
        <w:tc>
          <w:tcPr>
            <w:tcW w:w="1982" w:type="dxa"/>
          </w:tcPr>
          <w:p w14:paraId="08935A7E" w14:textId="5537C93B" w:rsidR="00E0612A" w:rsidRDefault="00E0612A" w:rsidP="00E0612A">
            <w:pPr>
              <w:rPr>
                <w:ins w:id="2787" w:author=" " w:date="2021-11-12T07:11:00Z"/>
              </w:rPr>
            </w:pPr>
            <w:ins w:id="2788" w:author=" " w:date="2021-11-12T07:27:00Z">
              <w:r>
                <w:t xml:space="preserve">Lihat Laporan </w:t>
              </w:r>
            </w:ins>
            <w:ins w:id="2789" w:author=" " w:date="2021-11-12T07:28:00Z">
              <w:r>
                <w:t>Absen</w:t>
              </w:r>
            </w:ins>
          </w:p>
        </w:tc>
        <w:tc>
          <w:tcPr>
            <w:tcW w:w="1982" w:type="dxa"/>
          </w:tcPr>
          <w:p w14:paraId="18034FB8" w14:textId="77777777" w:rsidR="00E0612A" w:rsidRDefault="00E0612A" w:rsidP="00E0612A">
            <w:pPr>
              <w:rPr>
                <w:ins w:id="2790" w:author=" " w:date="2021-11-12T07:11:00Z"/>
              </w:rPr>
            </w:pPr>
          </w:p>
        </w:tc>
        <w:tc>
          <w:tcPr>
            <w:tcW w:w="1982" w:type="dxa"/>
          </w:tcPr>
          <w:p w14:paraId="5216054F" w14:textId="77777777" w:rsidR="00E0612A" w:rsidRDefault="00E0612A" w:rsidP="00E0612A">
            <w:pPr>
              <w:rPr>
                <w:ins w:id="2791" w:author=" " w:date="2021-11-12T07:11:00Z"/>
              </w:rPr>
            </w:pPr>
          </w:p>
        </w:tc>
      </w:tr>
      <w:tr w:rsidR="00E0612A" w14:paraId="463FADCB" w14:textId="77777777" w:rsidTr="00EB521B">
        <w:tblPrEx>
          <w:tblW w:w="0" w:type="auto"/>
          <w:tblPrExChange w:id="2792" w:author=" " w:date="2021-11-12T07:11:00Z">
            <w:tblPrEx>
              <w:tblW w:w="0" w:type="auto"/>
            </w:tblPrEx>
          </w:tblPrExChange>
        </w:tblPrEx>
        <w:trPr>
          <w:ins w:id="2793" w:author=" " w:date="2021-11-12T07:03:00Z"/>
        </w:trPr>
        <w:tc>
          <w:tcPr>
            <w:tcW w:w="1981" w:type="dxa"/>
            <w:vMerge w:val="restart"/>
            <w:vAlign w:val="center"/>
            <w:tcPrChange w:id="2794" w:author=" " w:date="2021-11-12T07:11:00Z">
              <w:tcPr>
                <w:tcW w:w="1981" w:type="dxa"/>
                <w:vMerge w:val="restart"/>
                <w:vAlign w:val="center"/>
              </w:tcPr>
            </w:tcPrChange>
          </w:tcPr>
          <w:p w14:paraId="3A11C7FD" w14:textId="586CE379" w:rsidR="00E0612A" w:rsidRDefault="00E0612A">
            <w:pPr>
              <w:jc w:val="center"/>
              <w:rPr>
                <w:ins w:id="2795" w:author=" " w:date="2021-11-12T07:03:00Z"/>
              </w:rPr>
              <w:pPrChange w:id="2796" w:author=" " w:date="2021-11-12T07:11:00Z">
                <w:pPr/>
              </w:pPrChange>
            </w:pPr>
            <w:ins w:id="2797" w:author=" " w:date="2021-11-12T07:05:00Z">
              <w:r>
                <w:lastRenderedPageBreak/>
                <w:t>Kelola Admin</w:t>
              </w:r>
            </w:ins>
          </w:p>
        </w:tc>
        <w:tc>
          <w:tcPr>
            <w:tcW w:w="1982" w:type="dxa"/>
            <w:tcPrChange w:id="2798" w:author=" " w:date="2021-11-12T07:11:00Z">
              <w:tcPr>
                <w:tcW w:w="1982" w:type="dxa"/>
              </w:tcPr>
            </w:tcPrChange>
          </w:tcPr>
          <w:p w14:paraId="5731FA38" w14:textId="66D131F6" w:rsidR="00E0612A" w:rsidRDefault="00E0612A" w:rsidP="00E0612A">
            <w:pPr>
              <w:rPr>
                <w:ins w:id="2799" w:author=" " w:date="2021-11-12T07:03:00Z"/>
              </w:rPr>
            </w:pPr>
            <w:ins w:id="2800" w:author=" " w:date="2021-11-12T07:28:00Z">
              <w:r>
                <w:t>Hapus Admin</w:t>
              </w:r>
            </w:ins>
          </w:p>
        </w:tc>
        <w:tc>
          <w:tcPr>
            <w:tcW w:w="1982" w:type="dxa"/>
            <w:tcPrChange w:id="2801" w:author=" " w:date="2021-11-12T07:11:00Z">
              <w:tcPr>
                <w:tcW w:w="1982" w:type="dxa"/>
              </w:tcPr>
            </w:tcPrChange>
          </w:tcPr>
          <w:p w14:paraId="335910DC" w14:textId="77777777" w:rsidR="00E0612A" w:rsidRDefault="00E0612A" w:rsidP="00E0612A">
            <w:pPr>
              <w:rPr>
                <w:ins w:id="2802" w:author=" " w:date="2021-11-12T07:03:00Z"/>
              </w:rPr>
            </w:pPr>
          </w:p>
        </w:tc>
        <w:tc>
          <w:tcPr>
            <w:tcW w:w="1982" w:type="dxa"/>
            <w:tcPrChange w:id="2803" w:author=" " w:date="2021-11-12T07:11:00Z">
              <w:tcPr>
                <w:tcW w:w="1982" w:type="dxa"/>
              </w:tcPr>
            </w:tcPrChange>
          </w:tcPr>
          <w:p w14:paraId="7AE88B94" w14:textId="77777777" w:rsidR="00E0612A" w:rsidRDefault="00E0612A" w:rsidP="00E0612A">
            <w:pPr>
              <w:rPr>
                <w:ins w:id="2804" w:author=" " w:date="2021-11-12T07:03:00Z"/>
              </w:rPr>
            </w:pPr>
          </w:p>
        </w:tc>
      </w:tr>
      <w:tr w:rsidR="00E0612A" w14:paraId="13AA29EA" w14:textId="77777777" w:rsidTr="00C53A83">
        <w:trPr>
          <w:ins w:id="2805" w:author=" " w:date="2021-11-12T07:11:00Z"/>
        </w:trPr>
        <w:tc>
          <w:tcPr>
            <w:tcW w:w="1981" w:type="dxa"/>
            <w:vMerge/>
            <w:vAlign w:val="center"/>
          </w:tcPr>
          <w:p w14:paraId="6EB080A7" w14:textId="77777777" w:rsidR="00E0612A" w:rsidRDefault="00E0612A">
            <w:pPr>
              <w:jc w:val="center"/>
              <w:rPr>
                <w:ins w:id="2806" w:author=" " w:date="2021-11-12T07:11:00Z"/>
              </w:rPr>
              <w:pPrChange w:id="2807" w:author=" " w:date="2021-11-12T07:11:00Z">
                <w:pPr/>
              </w:pPrChange>
            </w:pPr>
          </w:p>
        </w:tc>
        <w:tc>
          <w:tcPr>
            <w:tcW w:w="1982" w:type="dxa"/>
          </w:tcPr>
          <w:p w14:paraId="044472F1" w14:textId="0B7049AA" w:rsidR="00E0612A" w:rsidRDefault="00E0612A" w:rsidP="00E0612A">
            <w:pPr>
              <w:rPr>
                <w:ins w:id="2808" w:author=" " w:date="2021-11-12T07:11:00Z"/>
              </w:rPr>
            </w:pPr>
            <w:ins w:id="2809" w:author=" " w:date="2021-11-12T07:28:00Z">
              <w:r>
                <w:t>Edit Admin</w:t>
              </w:r>
            </w:ins>
          </w:p>
        </w:tc>
        <w:tc>
          <w:tcPr>
            <w:tcW w:w="1982" w:type="dxa"/>
          </w:tcPr>
          <w:p w14:paraId="50FA4D29" w14:textId="77777777" w:rsidR="00E0612A" w:rsidRDefault="00E0612A" w:rsidP="00E0612A">
            <w:pPr>
              <w:rPr>
                <w:ins w:id="2810" w:author=" " w:date="2021-11-12T07:11:00Z"/>
              </w:rPr>
            </w:pPr>
          </w:p>
        </w:tc>
        <w:tc>
          <w:tcPr>
            <w:tcW w:w="1982" w:type="dxa"/>
          </w:tcPr>
          <w:p w14:paraId="2D6EEDEB" w14:textId="77777777" w:rsidR="00E0612A" w:rsidRDefault="00E0612A" w:rsidP="00E0612A">
            <w:pPr>
              <w:rPr>
                <w:ins w:id="2811" w:author=" " w:date="2021-11-12T07:11:00Z"/>
              </w:rPr>
            </w:pPr>
          </w:p>
        </w:tc>
      </w:tr>
      <w:tr w:rsidR="00E0612A" w14:paraId="1CBFB0D6" w14:textId="77777777" w:rsidTr="00C53A83">
        <w:trPr>
          <w:ins w:id="2812" w:author=" " w:date="2021-11-12T07:11:00Z"/>
        </w:trPr>
        <w:tc>
          <w:tcPr>
            <w:tcW w:w="1981" w:type="dxa"/>
            <w:vMerge/>
            <w:vAlign w:val="center"/>
          </w:tcPr>
          <w:p w14:paraId="2018B55C" w14:textId="77777777" w:rsidR="00E0612A" w:rsidRDefault="00E0612A">
            <w:pPr>
              <w:jc w:val="center"/>
              <w:rPr>
                <w:ins w:id="2813" w:author=" " w:date="2021-11-12T07:11:00Z"/>
              </w:rPr>
              <w:pPrChange w:id="2814" w:author=" " w:date="2021-11-12T07:11:00Z">
                <w:pPr/>
              </w:pPrChange>
            </w:pPr>
          </w:p>
        </w:tc>
        <w:tc>
          <w:tcPr>
            <w:tcW w:w="1982" w:type="dxa"/>
          </w:tcPr>
          <w:p w14:paraId="6EF2557F" w14:textId="113D9882" w:rsidR="00E0612A" w:rsidRDefault="00E0612A" w:rsidP="00E0612A">
            <w:pPr>
              <w:rPr>
                <w:ins w:id="2815" w:author=" " w:date="2021-11-12T07:11:00Z"/>
              </w:rPr>
            </w:pPr>
            <w:ins w:id="2816" w:author=" " w:date="2021-11-12T07:28:00Z">
              <w:r>
                <w:t xml:space="preserve">Tambah Admin </w:t>
              </w:r>
            </w:ins>
          </w:p>
        </w:tc>
        <w:tc>
          <w:tcPr>
            <w:tcW w:w="1982" w:type="dxa"/>
          </w:tcPr>
          <w:p w14:paraId="61C6E97D" w14:textId="77777777" w:rsidR="00E0612A" w:rsidRDefault="00E0612A" w:rsidP="00E0612A">
            <w:pPr>
              <w:rPr>
                <w:ins w:id="2817" w:author=" " w:date="2021-11-12T07:11:00Z"/>
              </w:rPr>
            </w:pPr>
          </w:p>
        </w:tc>
        <w:tc>
          <w:tcPr>
            <w:tcW w:w="1982" w:type="dxa"/>
          </w:tcPr>
          <w:p w14:paraId="26F84018" w14:textId="77777777" w:rsidR="00E0612A" w:rsidRDefault="00E0612A" w:rsidP="00E0612A">
            <w:pPr>
              <w:rPr>
                <w:ins w:id="2818" w:author=" " w:date="2021-11-12T07:11:00Z"/>
              </w:rPr>
            </w:pPr>
          </w:p>
        </w:tc>
      </w:tr>
      <w:tr w:rsidR="00E0612A" w14:paraId="4800C165" w14:textId="77777777" w:rsidTr="00C53A83">
        <w:trPr>
          <w:ins w:id="2819" w:author=" " w:date="2021-11-12T07:11:00Z"/>
        </w:trPr>
        <w:tc>
          <w:tcPr>
            <w:tcW w:w="1981" w:type="dxa"/>
            <w:vMerge/>
            <w:vAlign w:val="center"/>
          </w:tcPr>
          <w:p w14:paraId="0C7F82A7" w14:textId="77777777" w:rsidR="00E0612A" w:rsidRDefault="00E0612A">
            <w:pPr>
              <w:jc w:val="center"/>
              <w:rPr>
                <w:ins w:id="2820" w:author=" " w:date="2021-11-12T07:11:00Z"/>
              </w:rPr>
              <w:pPrChange w:id="2821" w:author=" " w:date="2021-11-12T07:11:00Z">
                <w:pPr/>
              </w:pPrChange>
            </w:pPr>
          </w:p>
        </w:tc>
        <w:tc>
          <w:tcPr>
            <w:tcW w:w="1982" w:type="dxa"/>
          </w:tcPr>
          <w:p w14:paraId="12C3E5C3" w14:textId="19085FF0" w:rsidR="00E0612A" w:rsidRDefault="00E0612A" w:rsidP="00E0612A">
            <w:pPr>
              <w:rPr>
                <w:ins w:id="2822" w:author=" " w:date="2021-11-12T07:11:00Z"/>
              </w:rPr>
            </w:pPr>
            <w:ins w:id="2823" w:author=" " w:date="2021-11-12T07:28:00Z">
              <w:r>
                <w:t>Lihat Admin</w:t>
              </w:r>
            </w:ins>
          </w:p>
        </w:tc>
        <w:tc>
          <w:tcPr>
            <w:tcW w:w="1982" w:type="dxa"/>
          </w:tcPr>
          <w:p w14:paraId="005219F3" w14:textId="77777777" w:rsidR="00E0612A" w:rsidRDefault="00E0612A" w:rsidP="00E0612A">
            <w:pPr>
              <w:rPr>
                <w:ins w:id="2824" w:author=" " w:date="2021-11-12T07:11:00Z"/>
              </w:rPr>
            </w:pPr>
          </w:p>
        </w:tc>
        <w:tc>
          <w:tcPr>
            <w:tcW w:w="1982" w:type="dxa"/>
          </w:tcPr>
          <w:p w14:paraId="68BA23EA" w14:textId="77777777" w:rsidR="00E0612A" w:rsidRDefault="00E0612A" w:rsidP="00E0612A">
            <w:pPr>
              <w:rPr>
                <w:ins w:id="2825" w:author=" " w:date="2021-11-12T07:11:00Z"/>
              </w:rPr>
            </w:pPr>
          </w:p>
        </w:tc>
      </w:tr>
      <w:tr w:rsidR="00E0612A" w14:paraId="5B8BC54E" w14:textId="77777777" w:rsidTr="00EB521B">
        <w:tblPrEx>
          <w:tblW w:w="0" w:type="auto"/>
          <w:tblPrExChange w:id="2826" w:author=" " w:date="2021-11-12T07:11:00Z">
            <w:tblPrEx>
              <w:tblW w:w="0" w:type="auto"/>
            </w:tblPrEx>
          </w:tblPrExChange>
        </w:tblPrEx>
        <w:trPr>
          <w:ins w:id="2827" w:author=" " w:date="2021-11-12T07:03:00Z"/>
        </w:trPr>
        <w:tc>
          <w:tcPr>
            <w:tcW w:w="1981" w:type="dxa"/>
            <w:vMerge w:val="restart"/>
            <w:vAlign w:val="center"/>
            <w:tcPrChange w:id="2828" w:author=" " w:date="2021-11-12T07:11:00Z">
              <w:tcPr>
                <w:tcW w:w="1981" w:type="dxa"/>
                <w:vMerge w:val="restart"/>
              </w:tcPr>
            </w:tcPrChange>
          </w:tcPr>
          <w:p w14:paraId="13FB167F" w14:textId="70E037B2" w:rsidR="00E0612A" w:rsidRDefault="00E0612A">
            <w:pPr>
              <w:jc w:val="center"/>
              <w:rPr>
                <w:ins w:id="2829" w:author=" " w:date="2021-11-12T07:03:00Z"/>
              </w:rPr>
              <w:pPrChange w:id="2830" w:author=" " w:date="2021-11-12T07:11:00Z">
                <w:pPr/>
              </w:pPrChange>
            </w:pPr>
            <w:ins w:id="2831" w:author=" " w:date="2021-11-12T07:06:00Z">
              <w:r>
                <w:t>Kelola Laporan Bermasalah</w:t>
              </w:r>
            </w:ins>
          </w:p>
        </w:tc>
        <w:tc>
          <w:tcPr>
            <w:tcW w:w="1982" w:type="dxa"/>
            <w:tcPrChange w:id="2832" w:author=" " w:date="2021-11-12T07:11:00Z">
              <w:tcPr>
                <w:tcW w:w="1982" w:type="dxa"/>
              </w:tcPr>
            </w:tcPrChange>
          </w:tcPr>
          <w:p w14:paraId="229AC022" w14:textId="47F0C4DF" w:rsidR="00E0612A" w:rsidRDefault="00E0612A" w:rsidP="00E0612A">
            <w:pPr>
              <w:rPr>
                <w:ins w:id="2833" w:author=" " w:date="2021-11-12T07:03:00Z"/>
              </w:rPr>
            </w:pPr>
            <w:ins w:id="2834" w:author=" " w:date="2021-11-12T07:28:00Z">
              <w:r>
                <w:t>Hapus Admin</w:t>
              </w:r>
            </w:ins>
          </w:p>
        </w:tc>
        <w:tc>
          <w:tcPr>
            <w:tcW w:w="1982" w:type="dxa"/>
            <w:tcPrChange w:id="2835" w:author=" " w:date="2021-11-12T07:11:00Z">
              <w:tcPr>
                <w:tcW w:w="1982" w:type="dxa"/>
              </w:tcPr>
            </w:tcPrChange>
          </w:tcPr>
          <w:p w14:paraId="25C9A275" w14:textId="77777777" w:rsidR="00E0612A" w:rsidRDefault="00E0612A" w:rsidP="00E0612A">
            <w:pPr>
              <w:rPr>
                <w:ins w:id="2836" w:author=" " w:date="2021-11-12T07:03:00Z"/>
              </w:rPr>
            </w:pPr>
          </w:p>
        </w:tc>
        <w:tc>
          <w:tcPr>
            <w:tcW w:w="1982" w:type="dxa"/>
            <w:tcPrChange w:id="2837" w:author=" " w:date="2021-11-12T07:11:00Z">
              <w:tcPr>
                <w:tcW w:w="1982" w:type="dxa"/>
              </w:tcPr>
            </w:tcPrChange>
          </w:tcPr>
          <w:p w14:paraId="436A2EA2" w14:textId="77777777" w:rsidR="00E0612A" w:rsidRDefault="00E0612A" w:rsidP="00E0612A">
            <w:pPr>
              <w:rPr>
                <w:ins w:id="2838" w:author=" " w:date="2021-11-12T07:03:00Z"/>
              </w:rPr>
            </w:pPr>
          </w:p>
        </w:tc>
      </w:tr>
      <w:tr w:rsidR="00E0612A" w14:paraId="507D95F4" w14:textId="77777777" w:rsidTr="00E401F9">
        <w:trPr>
          <w:ins w:id="2839" w:author=" " w:date="2021-11-12T07:11:00Z"/>
        </w:trPr>
        <w:tc>
          <w:tcPr>
            <w:tcW w:w="1981" w:type="dxa"/>
            <w:vMerge/>
          </w:tcPr>
          <w:p w14:paraId="44B56DB8" w14:textId="77777777" w:rsidR="00E0612A" w:rsidRDefault="00E0612A" w:rsidP="00E0612A">
            <w:pPr>
              <w:rPr>
                <w:ins w:id="2840" w:author=" " w:date="2021-11-12T07:11:00Z"/>
              </w:rPr>
            </w:pPr>
          </w:p>
        </w:tc>
        <w:tc>
          <w:tcPr>
            <w:tcW w:w="1982" w:type="dxa"/>
          </w:tcPr>
          <w:p w14:paraId="7F3F0202" w14:textId="7ABD7FE4" w:rsidR="00E0612A" w:rsidRDefault="00E0612A" w:rsidP="00E0612A">
            <w:pPr>
              <w:rPr>
                <w:ins w:id="2841" w:author=" " w:date="2021-11-12T07:11:00Z"/>
              </w:rPr>
            </w:pPr>
            <w:ins w:id="2842" w:author=" " w:date="2021-11-12T07:28:00Z">
              <w:r>
                <w:t>Edit Admin</w:t>
              </w:r>
            </w:ins>
          </w:p>
        </w:tc>
        <w:tc>
          <w:tcPr>
            <w:tcW w:w="1982" w:type="dxa"/>
          </w:tcPr>
          <w:p w14:paraId="2F3D0296" w14:textId="77777777" w:rsidR="00E0612A" w:rsidRDefault="00E0612A" w:rsidP="00E0612A">
            <w:pPr>
              <w:rPr>
                <w:ins w:id="2843" w:author=" " w:date="2021-11-12T07:11:00Z"/>
              </w:rPr>
            </w:pPr>
          </w:p>
        </w:tc>
        <w:tc>
          <w:tcPr>
            <w:tcW w:w="1982" w:type="dxa"/>
          </w:tcPr>
          <w:p w14:paraId="5298F1B5" w14:textId="77777777" w:rsidR="00E0612A" w:rsidRDefault="00E0612A" w:rsidP="00E0612A">
            <w:pPr>
              <w:rPr>
                <w:ins w:id="2844" w:author=" " w:date="2021-11-12T07:11:00Z"/>
              </w:rPr>
            </w:pPr>
          </w:p>
        </w:tc>
      </w:tr>
      <w:tr w:rsidR="00E0612A" w14:paraId="321DBC4B" w14:textId="77777777" w:rsidTr="00E401F9">
        <w:trPr>
          <w:ins w:id="2845" w:author=" " w:date="2021-11-12T07:11:00Z"/>
        </w:trPr>
        <w:tc>
          <w:tcPr>
            <w:tcW w:w="1981" w:type="dxa"/>
            <w:vMerge/>
          </w:tcPr>
          <w:p w14:paraId="5B99B91C" w14:textId="77777777" w:rsidR="00E0612A" w:rsidRDefault="00E0612A" w:rsidP="00E0612A">
            <w:pPr>
              <w:rPr>
                <w:ins w:id="2846" w:author=" " w:date="2021-11-12T07:11:00Z"/>
              </w:rPr>
            </w:pPr>
          </w:p>
        </w:tc>
        <w:tc>
          <w:tcPr>
            <w:tcW w:w="1982" w:type="dxa"/>
          </w:tcPr>
          <w:p w14:paraId="335F3C71" w14:textId="52E048B6" w:rsidR="00E0612A" w:rsidRDefault="00E0612A" w:rsidP="00E0612A">
            <w:pPr>
              <w:rPr>
                <w:ins w:id="2847" w:author=" " w:date="2021-11-12T07:11:00Z"/>
              </w:rPr>
            </w:pPr>
            <w:ins w:id="2848" w:author=" " w:date="2021-11-12T07:28:00Z">
              <w:r>
                <w:t xml:space="preserve">Tambah Admin </w:t>
              </w:r>
            </w:ins>
          </w:p>
        </w:tc>
        <w:tc>
          <w:tcPr>
            <w:tcW w:w="1982" w:type="dxa"/>
          </w:tcPr>
          <w:p w14:paraId="679E89A6" w14:textId="77777777" w:rsidR="00E0612A" w:rsidRDefault="00E0612A" w:rsidP="00E0612A">
            <w:pPr>
              <w:rPr>
                <w:ins w:id="2849" w:author=" " w:date="2021-11-12T07:11:00Z"/>
              </w:rPr>
            </w:pPr>
          </w:p>
        </w:tc>
        <w:tc>
          <w:tcPr>
            <w:tcW w:w="1982" w:type="dxa"/>
          </w:tcPr>
          <w:p w14:paraId="481393E6" w14:textId="77777777" w:rsidR="00E0612A" w:rsidRDefault="00E0612A" w:rsidP="00E0612A">
            <w:pPr>
              <w:rPr>
                <w:ins w:id="2850" w:author=" " w:date="2021-11-12T07:11:00Z"/>
              </w:rPr>
            </w:pPr>
          </w:p>
        </w:tc>
      </w:tr>
      <w:tr w:rsidR="00E0612A" w14:paraId="5E0F2EB8" w14:textId="77777777" w:rsidTr="00E401F9">
        <w:trPr>
          <w:ins w:id="2851" w:author=" " w:date="2021-11-12T07:11:00Z"/>
        </w:trPr>
        <w:tc>
          <w:tcPr>
            <w:tcW w:w="1981" w:type="dxa"/>
            <w:vMerge/>
          </w:tcPr>
          <w:p w14:paraId="23D80A5D" w14:textId="77777777" w:rsidR="00E0612A" w:rsidRDefault="00E0612A" w:rsidP="00E0612A">
            <w:pPr>
              <w:rPr>
                <w:ins w:id="2852" w:author=" " w:date="2021-11-12T07:11:00Z"/>
              </w:rPr>
            </w:pPr>
          </w:p>
        </w:tc>
        <w:tc>
          <w:tcPr>
            <w:tcW w:w="1982" w:type="dxa"/>
          </w:tcPr>
          <w:p w14:paraId="32124590" w14:textId="015243C4" w:rsidR="00E0612A" w:rsidRDefault="00E0612A" w:rsidP="00E0612A">
            <w:pPr>
              <w:rPr>
                <w:ins w:id="2853" w:author=" " w:date="2021-11-12T07:11:00Z"/>
              </w:rPr>
            </w:pPr>
            <w:ins w:id="2854" w:author=" " w:date="2021-11-12T07:28:00Z">
              <w:r>
                <w:t>Lihat Admin</w:t>
              </w:r>
            </w:ins>
          </w:p>
        </w:tc>
        <w:tc>
          <w:tcPr>
            <w:tcW w:w="1982" w:type="dxa"/>
          </w:tcPr>
          <w:p w14:paraId="02036C80" w14:textId="77777777" w:rsidR="00E0612A" w:rsidRDefault="00E0612A" w:rsidP="00E0612A">
            <w:pPr>
              <w:rPr>
                <w:ins w:id="2855" w:author=" " w:date="2021-11-12T07:11:00Z"/>
              </w:rPr>
            </w:pPr>
          </w:p>
        </w:tc>
        <w:tc>
          <w:tcPr>
            <w:tcW w:w="1982" w:type="dxa"/>
          </w:tcPr>
          <w:p w14:paraId="58660D0A" w14:textId="77777777" w:rsidR="00E0612A" w:rsidRDefault="00E0612A" w:rsidP="00E0612A">
            <w:pPr>
              <w:rPr>
                <w:ins w:id="2856" w:author=" " w:date="2021-11-12T07:11:00Z"/>
              </w:rPr>
            </w:pPr>
          </w:p>
        </w:tc>
      </w:tr>
      <w:tr w:rsidR="00E0612A" w14:paraId="4663CA68" w14:textId="77777777" w:rsidTr="00EB521B">
        <w:tblPrEx>
          <w:tblW w:w="0" w:type="auto"/>
          <w:tblPrExChange w:id="2857" w:author=" " w:date="2021-11-12T07:11:00Z">
            <w:tblPrEx>
              <w:tblW w:w="0" w:type="auto"/>
            </w:tblPrEx>
          </w:tblPrExChange>
        </w:tblPrEx>
        <w:trPr>
          <w:ins w:id="2858" w:author=" " w:date="2021-11-12T07:06:00Z"/>
        </w:trPr>
        <w:tc>
          <w:tcPr>
            <w:tcW w:w="1981" w:type="dxa"/>
            <w:vMerge w:val="restart"/>
            <w:vAlign w:val="center"/>
            <w:tcPrChange w:id="2859" w:author=" " w:date="2021-11-12T07:11:00Z">
              <w:tcPr>
                <w:tcW w:w="1981" w:type="dxa"/>
                <w:vMerge w:val="restart"/>
              </w:tcPr>
            </w:tcPrChange>
          </w:tcPr>
          <w:p w14:paraId="497CCD93" w14:textId="645F6DB3" w:rsidR="00E0612A" w:rsidRDefault="00E0612A">
            <w:pPr>
              <w:jc w:val="center"/>
              <w:rPr>
                <w:ins w:id="2860" w:author=" " w:date="2021-11-12T07:06:00Z"/>
              </w:rPr>
              <w:pPrChange w:id="2861" w:author=" " w:date="2021-11-12T07:11:00Z">
                <w:pPr/>
              </w:pPrChange>
            </w:pPr>
            <w:ins w:id="2862" w:author=" " w:date="2021-11-12T07:06:00Z">
              <w:r>
                <w:t>Kelola Kelas</w:t>
              </w:r>
            </w:ins>
          </w:p>
        </w:tc>
        <w:tc>
          <w:tcPr>
            <w:tcW w:w="1982" w:type="dxa"/>
            <w:tcPrChange w:id="2863" w:author=" " w:date="2021-11-12T07:11:00Z">
              <w:tcPr>
                <w:tcW w:w="1982" w:type="dxa"/>
              </w:tcPr>
            </w:tcPrChange>
          </w:tcPr>
          <w:p w14:paraId="53E76A5A" w14:textId="77777777" w:rsidR="00E0612A" w:rsidRDefault="00E0612A" w:rsidP="00E0612A">
            <w:pPr>
              <w:rPr>
                <w:ins w:id="2864" w:author=" " w:date="2021-11-12T07:06:00Z"/>
              </w:rPr>
            </w:pPr>
          </w:p>
        </w:tc>
        <w:tc>
          <w:tcPr>
            <w:tcW w:w="1982" w:type="dxa"/>
            <w:tcPrChange w:id="2865" w:author=" " w:date="2021-11-12T07:11:00Z">
              <w:tcPr>
                <w:tcW w:w="1982" w:type="dxa"/>
              </w:tcPr>
            </w:tcPrChange>
          </w:tcPr>
          <w:p w14:paraId="6FE7D263" w14:textId="77777777" w:rsidR="00E0612A" w:rsidRDefault="00E0612A" w:rsidP="00E0612A">
            <w:pPr>
              <w:rPr>
                <w:ins w:id="2866" w:author=" " w:date="2021-11-12T07:06:00Z"/>
              </w:rPr>
            </w:pPr>
          </w:p>
        </w:tc>
        <w:tc>
          <w:tcPr>
            <w:tcW w:w="1982" w:type="dxa"/>
            <w:tcPrChange w:id="2867" w:author=" " w:date="2021-11-12T07:11:00Z">
              <w:tcPr>
                <w:tcW w:w="1982" w:type="dxa"/>
              </w:tcPr>
            </w:tcPrChange>
          </w:tcPr>
          <w:p w14:paraId="2B7F1C0C" w14:textId="77777777" w:rsidR="00E0612A" w:rsidRDefault="00E0612A" w:rsidP="00E0612A">
            <w:pPr>
              <w:rPr>
                <w:ins w:id="2868" w:author=" " w:date="2021-11-12T07:06:00Z"/>
              </w:rPr>
            </w:pPr>
          </w:p>
        </w:tc>
      </w:tr>
      <w:tr w:rsidR="00E0612A" w14:paraId="65053FC4" w14:textId="77777777" w:rsidTr="00E401F9">
        <w:trPr>
          <w:ins w:id="2869" w:author=" " w:date="2021-11-12T07:11:00Z"/>
        </w:trPr>
        <w:tc>
          <w:tcPr>
            <w:tcW w:w="1981" w:type="dxa"/>
            <w:vMerge/>
          </w:tcPr>
          <w:p w14:paraId="6856A58E" w14:textId="77777777" w:rsidR="00E0612A" w:rsidRDefault="00E0612A" w:rsidP="00E0612A">
            <w:pPr>
              <w:rPr>
                <w:ins w:id="2870" w:author=" " w:date="2021-11-12T07:11:00Z"/>
              </w:rPr>
            </w:pPr>
          </w:p>
        </w:tc>
        <w:tc>
          <w:tcPr>
            <w:tcW w:w="1982" w:type="dxa"/>
          </w:tcPr>
          <w:p w14:paraId="5F1A1E43" w14:textId="77777777" w:rsidR="00E0612A" w:rsidRDefault="00E0612A" w:rsidP="00E0612A">
            <w:pPr>
              <w:rPr>
                <w:ins w:id="2871" w:author=" " w:date="2021-11-12T07:11:00Z"/>
              </w:rPr>
            </w:pPr>
          </w:p>
        </w:tc>
        <w:tc>
          <w:tcPr>
            <w:tcW w:w="1982" w:type="dxa"/>
          </w:tcPr>
          <w:p w14:paraId="0807DCD7" w14:textId="77777777" w:rsidR="00E0612A" w:rsidRDefault="00E0612A" w:rsidP="00E0612A">
            <w:pPr>
              <w:rPr>
                <w:ins w:id="2872" w:author=" " w:date="2021-11-12T07:11:00Z"/>
              </w:rPr>
            </w:pPr>
          </w:p>
        </w:tc>
        <w:tc>
          <w:tcPr>
            <w:tcW w:w="1982" w:type="dxa"/>
          </w:tcPr>
          <w:p w14:paraId="30AFD82F" w14:textId="77777777" w:rsidR="00E0612A" w:rsidRDefault="00E0612A" w:rsidP="00E0612A">
            <w:pPr>
              <w:rPr>
                <w:ins w:id="2873" w:author=" " w:date="2021-11-12T07:11:00Z"/>
              </w:rPr>
            </w:pPr>
          </w:p>
        </w:tc>
      </w:tr>
      <w:tr w:rsidR="00E0612A" w14:paraId="74719D4E" w14:textId="77777777" w:rsidTr="00E401F9">
        <w:trPr>
          <w:ins w:id="2874" w:author=" " w:date="2021-11-12T07:11:00Z"/>
        </w:trPr>
        <w:tc>
          <w:tcPr>
            <w:tcW w:w="1981" w:type="dxa"/>
            <w:vMerge/>
          </w:tcPr>
          <w:p w14:paraId="35D31EC9" w14:textId="77777777" w:rsidR="00E0612A" w:rsidRDefault="00E0612A" w:rsidP="00E0612A">
            <w:pPr>
              <w:rPr>
                <w:ins w:id="2875" w:author=" " w:date="2021-11-12T07:11:00Z"/>
              </w:rPr>
            </w:pPr>
          </w:p>
        </w:tc>
        <w:tc>
          <w:tcPr>
            <w:tcW w:w="1982" w:type="dxa"/>
          </w:tcPr>
          <w:p w14:paraId="7F50D5DD" w14:textId="77777777" w:rsidR="00E0612A" w:rsidRDefault="00E0612A" w:rsidP="00E0612A">
            <w:pPr>
              <w:rPr>
                <w:ins w:id="2876" w:author=" " w:date="2021-11-12T07:11:00Z"/>
              </w:rPr>
            </w:pPr>
          </w:p>
        </w:tc>
        <w:tc>
          <w:tcPr>
            <w:tcW w:w="1982" w:type="dxa"/>
          </w:tcPr>
          <w:p w14:paraId="5B297F1D" w14:textId="77777777" w:rsidR="00E0612A" w:rsidRDefault="00E0612A" w:rsidP="00E0612A">
            <w:pPr>
              <w:rPr>
                <w:ins w:id="2877" w:author=" " w:date="2021-11-12T07:11:00Z"/>
              </w:rPr>
            </w:pPr>
          </w:p>
        </w:tc>
        <w:tc>
          <w:tcPr>
            <w:tcW w:w="1982" w:type="dxa"/>
          </w:tcPr>
          <w:p w14:paraId="61FE50E0" w14:textId="77777777" w:rsidR="00E0612A" w:rsidRDefault="00E0612A" w:rsidP="00E0612A">
            <w:pPr>
              <w:rPr>
                <w:ins w:id="2878" w:author=" " w:date="2021-11-12T07:11:00Z"/>
              </w:rPr>
            </w:pPr>
          </w:p>
        </w:tc>
      </w:tr>
      <w:tr w:rsidR="00E0612A" w14:paraId="7B56E798" w14:textId="77777777" w:rsidTr="00E401F9">
        <w:trPr>
          <w:ins w:id="2879" w:author=" " w:date="2021-11-12T07:11:00Z"/>
        </w:trPr>
        <w:tc>
          <w:tcPr>
            <w:tcW w:w="1981" w:type="dxa"/>
            <w:vMerge/>
          </w:tcPr>
          <w:p w14:paraId="43078AD0" w14:textId="77777777" w:rsidR="00E0612A" w:rsidRDefault="00E0612A" w:rsidP="00E0612A">
            <w:pPr>
              <w:rPr>
                <w:ins w:id="2880" w:author=" " w:date="2021-11-12T07:11:00Z"/>
              </w:rPr>
            </w:pPr>
          </w:p>
        </w:tc>
        <w:tc>
          <w:tcPr>
            <w:tcW w:w="1982" w:type="dxa"/>
          </w:tcPr>
          <w:p w14:paraId="13652708" w14:textId="77777777" w:rsidR="00E0612A" w:rsidRDefault="00E0612A" w:rsidP="00E0612A">
            <w:pPr>
              <w:rPr>
                <w:ins w:id="2881" w:author=" " w:date="2021-11-12T07:11:00Z"/>
              </w:rPr>
            </w:pPr>
          </w:p>
        </w:tc>
        <w:tc>
          <w:tcPr>
            <w:tcW w:w="1982" w:type="dxa"/>
          </w:tcPr>
          <w:p w14:paraId="2A970CBD" w14:textId="77777777" w:rsidR="00E0612A" w:rsidRDefault="00E0612A" w:rsidP="00E0612A">
            <w:pPr>
              <w:rPr>
                <w:ins w:id="2882" w:author=" " w:date="2021-11-12T07:11:00Z"/>
              </w:rPr>
            </w:pPr>
          </w:p>
        </w:tc>
        <w:tc>
          <w:tcPr>
            <w:tcW w:w="1982" w:type="dxa"/>
          </w:tcPr>
          <w:p w14:paraId="7FD0764A" w14:textId="77777777" w:rsidR="00E0612A" w:rsidRDefault="00E0612A" w:rsidP="00E0612A">
            <w:pPr>
              <w:rPr>
                <w:ins w:id="2883" w:author=" " w:date="2021-11-12T07:11:00Z"/>
              </w:rPr>
            </w:pPr>
          </w:p>
        </w:tc>
      </w:tr>
    </w:tbl>
    <w:p w14:paraId="7FDA2F8E" w14:textId="77777777" w:rsidR="00E401F9" w:rsidRPr="00C53A83" w:rsidRDefault="00E401F9">
      <w:pPr>
        <w:pPrChange w:id="2884"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2885" w:name="_Toc80034265"/>
      <w:bookmarkStart w:id="2886" w:name="_Toc83115765"/>
      <w:r>
        <w:rPr>
          <w:lang w:val="en-US"/>
        </w:rPr>
        <w:t>Skenario Pengujian</w:t>
      </w:r>
      <w:bookmarkEnd w:id="2885"/>
      <w:bookmarkEnd w:id="2886"/>
    </w:p>
    <w:p w14:paraId="448A47F6" w14:textId="1682BA64" w:rsidR="00007BE9" w:rsidRDefault="00007BE9" w:rsidP="00C93BF7">
      <w:pPr>
        <w:pStyle w:val="Heading3"/>
        <w:numPr>
          <w:ilvl w:val="0"/>
          <w:numId w:val="12"/>
        </w:numPr>
        <w:ind w:left="426"/>
        <w:rPr>
          <w:lang w:val="en-US"/>
        </w:rPr>
      </w:pPr>
      <w:bookmarkStart w:id="2887" w:name="_Toc80034266"/>
      <w:bookmarkStart w:id="2888" w:name="_Toc83115766"/>
      <w:r>
        <w:rPr>
          <w:lang w:val="en-US"/>
        </w:rPr>
        <w:t>Pelaksanaan Pengujian</w:t>
      </w:r>
      <w:bookmarkEnd w:id="2887"/>
      <w:bookmarkEnd w:id="2888"/>
    </w:p>
    <w:p w14:paraId="3035567C" w14:textId="13B945D5" w:rsidR="00007BE9" w:rsidRDefault="00007BE9" w:rsidP="00C93BF7">
      <w:pPr>
        <w:pStyle w:val="Heading3"/>
        <w:numPr>
          <w:ilvl w:val="0"/>
          <w:numId w:val="12"/>
        </w:numPr>
        <w:ind w:left="426"/>
        <w:rPr>
          <w:lang w:val="en-US"/>
        </w:rPr>
      </w:pPr>
      <w:bookmarkStart w:id="2889" w:name="_Toc80034267"/>
      <w:bookmarkStart w:id="2890" w:name="_Toc83115767"/>
      <w:r>
        <w:rPr>
          <w:lang w:val="en-US"/>
        </w:rPr>
        <w:t>Kesimpulan Hasil Pengujian</w:t>
      </w:r>
      <w:bookmarkEnd w:id="2889"/>
      <w:bookmarkEnd w:id="2890"/>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2891" w:name="_Toc80034268"/>
      <w:bookmarkStart w:id="2892"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2891"/>
      <w:bookmarkEnd w:id="2892"/>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2893" w:name="_Toc80034269"/>
      <w:bookmarkStart w:id="2894" w:name="_Toc83115769"/>
      <w:r>
        <w:rPr>
          <w:lang w:val="en-US"/>
        </w:rPr>
        <w:t>Kesimpulan</w:t>
      </w:r>
      <w:bookmarkEnd w:id="2893"/>
      <w:bookmarkEnd w:id="2894"/>
    </w:p>
    <w:p w14:paraId="10532584" w14:textId="3C1BA827" w:rsidR="00007BE9" w:rsidRDefault="00007BE9" w:rsidP="00C93BF7">
      <w:pPr>
        <w:pStyle w:val="Heading2"/>
        <w:numPr>
          <w:ilvl w:val="1"/>
          <w:numId w:val="13"/>
        </w:numPr>
        <w:ind w:left="426" w:hanging="426"/>
        <w:rPr>
          <w:lang w:val="en-US"/>
        </w:rPr>
      </w:pPr>
      <w:bookmarkStart w:id="2895" w:name="_Toc80034270"/>
      <w:bookmarkStart w:id="2896" w:name="_Toc83115770"/>
      <w:r>
        <w:rPr>
          <w:lang w:val="en-US"/>
        </w:rPr>
        <w:t>Saran</w:t>
      </w:r>
      <w:bookmarkEnd w:id="2895"/>
      <w:bookmarkEnd w:id="2896"/>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2897" w:name="_Toc80034271"/>
      <w:bookmarkStart w:id="2898" w:name="_Toc83115771"/>
      <w:r>
        <w:rPr>
          <w:szCs w:val="22"/>
          <w:lang w:val="en-US"/>
        </w:rPr>
        <w:lastRenderedPageBreak/>
        <w:t>DAFTAR PUSTAKA</w:t>
      </w:r>
      <w:bookmarkEnd w:id="2897"/>
      <w:bookmarkEnd w:id="2898"/>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8" w:author="Rafi Aziizi" w:date="2021-11-12T11:04:00Z" w:initials="RA">
    <w:p w14:paraId="3B880C94" w14:textId="7C788FE8" w:rsidR="001F2641" w:rsidRDefault="001F2641">
      <w:pPr>
        <w:pStyle w:val="CommentText"/>
      </w:pPr>
      <w:r>
        <w:rPr>
          <w:rStyle w:val="CommentReference"/>
        </w:rPr>
        <w:annotationRef/>
      </w:r>
      <w:r>
        <w:t>Citation</w:t>
      </w:r>
    </w:p>
  </w:comment>
  <w:comment w:id="59" w:author="Rafi Aziizi" w:date="2021-11-12T11:06:00Z" w:initials="RA">
    <w:p w14:paraId="3D0D308C" w14:textId="77777777" w:rsidR="001F2641" w:rsidRDefault="001F2641">
      <w:pPr>
        <w:pStyle w:val="CommentText"/>
      </w:pPr>
      <w:r>
        <w:rPr>
          <w:rStyle w:val="CommentReference"/>
        </w:rPr>
        <w:annotationRef/>
      </w:r>
      <w:r>
        <w:t>Tambahkan berdasarkan identifikasi masalah</w:t>
      </w:r>
    </w:p>
    <w:p w14:paraId="3835B1DD" w14:textId="1304DFDF" w:rsidR="001F2641" w:rsidRDefault="001F2641">
      <w:pPr>
        <w:pStyle w:val="CommentText"/>
      </w:pPr>
    </w:p>
  </w:comment>
  <w:comment w:id="66" w:author="Rafi Aziizi" w:date="2021-11-12T11:07:00Z" w:initials="RA">
    <w:p w14:paraId="31CBCDB3" w14:textId="2C543950" w:rsidR="001F2641" w:rsidRDefault="001F2641">
      <w:pPr>
        <w:pStyle w:val="CommentText"/>
      </w:pPr>
      <w:r>
        <w:rPr>
          <w:rStyle w:val="CommentReference"/>
        </w:rPr>
        <w:annotationRef/>
      </w:r>
      <w:r>
        <w:t>Maksud (membangun) tujuan itu menjawab permasalahan</w:t>
      </w:r>
    </w:p>
  </w:comment>
  <w:comment w:id="156" w:author="Rafi Aziizi" w:date="2021-11-12T11:09:00Z" w:initials="RA">
    <w:p w14:paraId="7715E8AD" w14:textId="77777777" w:rsidR="001F2641" w:rsidRDefault="001F2641">
      <w:pPr>
        <w:pStyle w:val="CommentText"/>
      </w:pPr>
      <w:r>
        <w:rPr>
          <w:rStyle w:val="CommentReference"/>
        </w:rPr>
        <w:annotationRef/>
      </w:r>
      <w:r>
        <w:t>Tidak menggunakan flowchart</w:t>
      </w:r>
    </w:p>
    <w:p w14:paraId="6589DD08" w14:textId="348BED28" w:rsidR="001F2641" w:rsidRDefault="001F2641">
      <w:pPr>
        <w:pStyle w:val="CommentText"/>
      </w:pPr>
    </w:p>
  </w:comment>
  <w:comment w:id="170" w:author="Rafi Aziizi" w:date="2021-11-12T11:09:00Z" w:initials="RA">
    <w:p w14:paraId="1E8C2A30" w14:textId="59FFE61C" w:rsidR="001F2641" w:rsidRDefault="001F2641">
      <w:pPr>
        <w:pStyle w:val="CommentText"/>
      </w:pPr>
      <w:r>
        <w:rPr>
          <w:rStyle w:val="CommentReference"/>
        </w:rPr>
        <w:annotationRef/>
      </w:r>
      <w:r>
        <w:t>Menambahkan penjelasan dan fitur dari referensi lain</w:t>
      </w:r>
    </w:p>
  </w:comment>
  <w:comment w:id="200" w:author="Rafi Aziizi" w:date="2021-11-12T11:11:00Z" w:initials="RA">
    <w:p w14:paraId="7EC3662C" w14:textId="77777777" w:rsidR="001F2641" w:rsidRDefault="001F2641">
      <w:pPr>
        <w:pStyle w:val="CommentText"/>
      </w:pPr>
      <w:r>
        <w:rPr>
          <w:rStyle w:val="CommentReference"/>
        </w:rPr>
        <w:annotationRef/>
      </w:r>
      <w:r>
        <w:t>Dimasukan kedalam analisis sistem berjalan</w:t>
      </w:r>
    </w:p>
    <w:p w14:paraId="492B9B22" w14:textId="6B74E6B4" w:rsidR="001F2641" w:rsidRDefault="001F2641">
      <w:pPr>
        <w:pStyle w:val="CommentText"/>
      </w:pPr>
    </w:p>
  </w:comment>
  <w:comment w:id="235" w:author="Rafi Aziizi" w:date="2021-11-12T11:12:00Z" w:initials="RA">
    <w:p w14:paraId="1BA29CBF" w14:textId="7C11D401" w:rsidR="001F2641" w:rsidRDefault="001F2641">
      <w:pPr>
        <w:pStyle w:val="CommentText"/>
      </w:pPr>
      <w:r>
        <w:rPr>
          <w:rStyle w:val="CommentReference"/>
        </w:rPr>
        <w:annotationRef/>
      </w:r>
      <w:r>
        <w:t>Dibuatkan modul setiap bagian sesuai probis</w:t>
      </w:r>
    </w:p>
  </w:comment>
  <w:comment w:id="348" w:author="Rafi Aziizi" w:date="2021-11-12T11:14:00Z" w:initials="RA">
    <w:p w14:paraId="52FF2CAA" w14:textId="1212DBA6" w:rsidR="001F2641" w:rsidRDefault="001F2641">
      <w:pPr>
        <w:pStyle w:val="CommentText"/>
      </w:pPr>
      <w:r>
        <w:rPr>
          <w:rStyle w:val="CommentReference"/>
        </w:rPr>
        <w:annotationRef/>
      </w:r>
      <w:r>
        <w:t>Seperti bisnis aktor</w:t>
      </w:r>
    </w:p>
  </w:comment>
  <w:comment w:id="457" w:author="Rafi Aziizi" w:date="2021-11-12T11:16:00Z" w:initials="RA">
    <w:p w14:paraId="42687E1E" w14:textId="31151307" w:rsidR="001F2641" w:rsidRDefault="001F2641">
      <w:pPr>
        <w:pStyle w:val="CommentText"/>
      </w:pPr>
      <w:r>
        <w:rPr>
          <w:rStyle w:val="CommentReference"/>
        </w:rPr>
        <w:annotationRef/>
      </w:r>
      <w:r>
        <w:t xml:space="preserve">Change sub </w:t>
      </w:r>
    </w:p>
  </w:comment>
  <w:comment w:id="800" w:author="Rafi Aziizi" w:date="2021-11-12T11:20:00Z" w:initials="RA">
    <w:p w14:paraId="15FDBDBA" w14:textId="768C535D" w:rsidR="001F2641" w:rsidRDefault="001F2641">
      <w:pPr>
        <w:pStyle w:val="CommentText"/>
      </w:pPr>
      <w:r>
        <w:rPr>
          <w:rStyle w:val="CommentReference"/>
        </w:rPr>
        <w:annotationRef/>
      </w:r>
      <w:r>
        <w:t>Split all crud</w:t>
      </w:r>
    </w:p>
  </w:comment>
  <w:comment w:id="2145" w:author="Rafi Aziizi" w:date="2021-11-12T11:26:00Z" w:initials="RA">
    <w:p w14:paraId="3E9283E6" w14:textId="3161506E" w:rsidR="001F2641" w:rsidRDefault="001F2641">
      <w:pPr>
        <w:pStyle w:val="CommentText"/>
      </w:pPr>
      <w:r>
        <w:rPr>
          <w:rStyle w:val="CommentReference"/>
        </w:rPr>
        <w:annotationRef/>
      </w:r>
      <w:r>
        <w:t>Diperluas dari proses awal absensi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3835B1DD" w15:done="1"/>
  <w15:commentEx w15:paraId="31CBCDB3" w15:done="1"/>
  <w15:commentEx w15:paraId="6589DD08" w15:done="0"/>
  <w15:commentEx w15:paraId="1E8C2A30" w15:done="0"/>
  <w15:commentEx w15:paraId="492B9B22" w15:done="0"/>
  <w15:commentEx w15:paraId="1BA29CBF" w15:done="0"/>
  <w15:commentEx w15:paraId="52FF2CAA" w15:done="0"/>
  <w15:commentEx w15:paraId="42687E1E" w15:done="0"/>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6AEB5" w14:textId="77777777" w:rsidR="00C026D3" w:rsidRDefault="00C026D3" w:rsidP="00505F11">
      <w:pPr>
        <w:spacing w:line="240" w:lineRule="auto"/>
      </w:pPr>
      <w:r>
        <w:separator/>
      </w:r>
    </w:p>
  </w:endnote>
  <w:endnote w:type="continuationSeparator" w:id="0">
    <w:p w14:paraId="4BA1DB7B" w14:textId="77777777" w:rsidR="00C026D3" w:rsidRDefault="00C026D3"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1F2641" w:rsidRDefault="001F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1F2641" w:rsidRDefault="001F2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1F2641" w:rsidRDefault="001F2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1F2641" w:rsidRDefault="001F2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1F2641" w:rsidRDefault="001F26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1F2641" w:rsidRDefault="001F26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1F2641" w:rsidRDefault="001F2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9E52DD" w14:textId="77777777" w:rsidR="00C026D3" w:rsidRDefault="00C026D3" w:rsidP="00505F11">
      <w:pPr>
        <w:spacing w:line="240" w:lineRule="auto"/>
      </w:pPr>
      <w:r>
        <w:separator/>
      </w:r>
    </w:p>
  </w:footnote>
  <w:footnote w:type="continuationSeparator" w:id="0">
    <w:p w14:paraId="681FA64C" w14:textId="77777777" w:rsidR="00C026D3" w:rsidRDefault="00C026D3"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1F2641" w:rsidRDefault="001F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1F2641" w:rsidRDefault="001F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1F2641" w:rsidRDefault="001F26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1F2641" w:rsidRDefault="001F2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1F2641" w:rsidRDefault="001F2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1F2641" w:rsidRDefault="001F2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1F2641" w:rsidRDefault="001F2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1F2641" w:rsidRDefault="001F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6"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26"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4"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7"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0"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2"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0"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4"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37"/>
  </w:num>
  <w:num w:numId="3">
    <w:abstractNumId w:val="38"/>
  </w:num>
  <w:num w:numId="4">
    <w:abstractNumId w:val="41"/>
  </w:num>
  <w:num w:numId="5">
    <w:abstractNumId w:val="18"/>
  </w:num>
  <w:num w:numId="6">
    <w:abstractNumId w:val="53"/>
  </w:num>
  <w:num w:numId="7">
    <w:abstractNumId w:val="9"/>
  </w:num>
  <w:num w:numId="8">
    <w:abstractNumId w:val="31"/>
  </w:num>
  <w:num w:numId="9">
    <w:abstractNumId w:val="20"/>
  </w:num>
  <w:num w:numId="10">
    <w:abstractNumId w:val="76"/>
  </w:num>
  <w:num w:numId="11">
    <w:abstractNumId w:val="10"/>
  </w:num>
  <w:num w:numId="12">
    <w:abstractNumId w:val="13"/>
  </w:num>
  <w:num w:numId="13">
    <w:abstractNumId w:val="3"/>
  </w:num>
  <w:num w:numId="14">
    <w:abstractNumId w:val="11"/>
  </w:num>
  <w:num w:numId="15">
    <w:abstractNumId w:val="45"/>
  </w:num>
  <w:num w:numId="16">
    <w:abstractNumId w:val="60"/>
  </w:num>
  <w:num w:numId="17">
    <w:abstractNumId w:val="32"/>
  </w:num>
  <w:num w:numId="18">
    <w:abstractNumId w:val="51"/>
  </w:num>
  <w:num w:numId="19">
    <w:abstractNumId w:val="61"/>
  </w:num>
  <w:num w:numId="20">
    <w:abstractNumId w:val="36"/>
  </w:num>
  <w:num w:numId="21">
    <w:abstractNumId w:val="79"/>
  </w:num>
  <w:num w:numId="22">
    <w:abstractNumId w:val="6"/>
  </w:num>
  <w:num w:numId="23">
    <w:abstractNumId w:val="74"/>
  </w:num>
  <w:num w:numId="24">
    <w:abstractNumId w:val="25"/>
  </w:num>
  <w:num w:numId="25">
    <w:abstractNumId w:val="1"/>
  </w:num>
  <w:num w:numId="26">
    <w:abstractNumId w:val="54"/>
  </w:num>
  <w:num w:numId="27">
    <w:abstractNumId w:val="14"/>
  </w:num>
  <w:num w:numId="28">
    <w:abstractNumId w:val="47"/>
  </w:num>
  <w:num w:numId="29">
    <w:abstractNumId w:val="28"/>
  </w:num>
  <w:num w:numId="30">
    <w:abstractNumId w:val="81"/>
  </w:num>
  <w:num w:numId="31">
    <w:abstractNumId w:val="64"/>
  </w:num>
  <w:num w:numId="32">
    <w:abstractNumId w:val="50"/>
  </w:num>
  <w:num w:numId="33">
    <w:abstractNumId w:val="57"/>
  </w:num>
  <w:num w:numId="34">
    <w:abstractNumId w:val="49"/>
  </w:num>
  <w:num w:numId="35">
    <w:abstractNumId w:val="52"/>
  </w:num>
  <w:num w:numId="36">
    <w:abstractNumId w:val="80"/>
  </w:num>
  <w:num w:numId="37">
    <w:abstractNumId w:val="72"/>
  </w:num>
  <w:num w:numId="38">
    <w:abstractNumId w:val="82"/>
  </w:num>
  <w:num w:numId="39">
    <w:abstractNumId w:val="58"/>
  </w:num>
  <w:num w:numId="40">
    <w:abstractNumId w:val="66"/>
  </w:num>
  <w:num w:numId="41">
    <w:abstractNumId w:val="29"/>
  </w:num>
  <w:num w:numId="42">
    <w:abstractNumId w:val="12"/>
  </w:num>
  <w:num w:numId="43">
    <w:abstractNumId w:val="65"/>
  </w:num>
  <w:num w:numId="44">
    <w:abstractNumId w:val="22"/>
  </w:num>
  <w:num w:numId="45">
    <w:abstractNumId w:val="75"/>
  </w:num>
  <w:num w:numId="46">
    <w:abstractNumId w:val="70"/>
  </w:num>
  <w:num w:numId="47">
    <w:abstractNumId w:val="68"/>
  </w:num>
  <w:num w:numId="48">
    <w:abstractNumId w:val="73"/>
  </w:num>
  <w:num w:numId="49">
    <w:abstractNumId w:val="59"/>
  </w:num>
  <w:num w:numId="50">
    <w:abstractNumId w:val="62"/>
  </w:num>
  <w:num w:numId="51">
    <w:abstractNumId w:val="77"/>
  </w:num>
  <w:num w:numId="52">
    <w:abstractNumId w:val="15"/>
  </w:num>
  <w:num w:numId="53">
    <w:abstractNumId w:val="55"/>
  </w:num>
  <w:num w:numId="54">
    <w:abstractNumId w:val="42"/>
  </w:num>
  <w:num w:numId="55">
    <w:abstractNumId w:val="21"/>
  </w:num>
  <w:num w:numId="56">
    <w:abstractNumId w:val="7"/>
  </w:num>
  <w:num w:numId="57">
    <w:abstractNumId w:val="48"/>
  </w:num>
  <w:num w:numId="58">
    <w:abstractNumId w:val="67"/>
  </w:num>
  <w:num w:numId="59">
    <w:abstractNumId w:val="33"/>
  </w:num>
  <w:num w:numId="60">
    <w:abstractNumId w:val="84"/>
  </w:num>
  <w:num w:numId="61">
    <w:abstractNumId w:val="24"/>
  </w:num>
  <w:num w:numId="62">
    <w:abstractNumId w:val="39"/>
  </w:num>
  <w:num w:numId="63">
    <w:abstractNumId w:val="56"/>
  </w:num>
  <w:num w:numId="64">
    <w:abstractNumId w:val="83"/>
  </w:num>
  <w:num w:numId="65">
    <w:abstractNumId w:val="69"/>
  </w:num>
  <w:num w:numId="66">
    <w:abstractNumId w:val="34"/>
  </w:num>
  <w:num w:numId="67">
    <w:abstractNumId w:val="63"/>
  </w:num>
  <w:num w:numId="68">
    <w:abstractNumId w:val="2"/>
  </w:num>
  <w:num w:numId="69">
    <w:abstractNumId w:val="23"/>
  </w:num>
  <w:num w:numId="70">
    <w:abstractNumId w:val="4"/>
  </w:num>
  <w:num w:numId="71">
    <w:abstractNumId w:val="71"/>
  </w:num>
  <w:num w:numId="72">
    <w:abstractNumId w:val="40"/>
  </w:num>
  <w:num w:numId="73">
    <w:abstractNumId w:val="35"/>
  </w:num>
  <w:num w:numId="74">
    <w:abstractNumId w:val="30"/>
  </w:num>
  <w:num w:numId="75">
    <w:abstractNumId w:val="46"/>
  </w:num>
  <w:num w:numId="76">
    <w:abstractNumId w:val="17"/>
  </w:num>
  <w:num w:numId="77">
    <w:abstractNumId w:val="44"/>
  </w:num>
  <w:num w:numId="78">
    <w:abstractNumId w:val="43"/>
  </w:num>
  <w:num w:numId="79">
    <w:abstractNumId w:val="8"/>
  </w:num>
  <w:num w:numId="80">
    <w:abstractNumId w:val="16"/>
  </w:num>
  <w:num w:numId="81">
    <w:abstractNumId w:val="19"/>
  </w:num>
  <w:num w:numId="82">
    <w:abstractNumId w:val="26"/>
  </w:num>
  <w:num w:numId="83">
    <w:abstractNumId w:val="27"/>
  </w:num>
  <w:num w:numId="84">
    <w:abstractNumId w:val="0"/>
  </w:num>
  <w:num w:numId="85">
    <w:abstractNumId w:val="78"/>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F94"/>
    <w:rsid w:val="00124700"/>
    <w:rsid w:val="001403C1"/>
    <w:rsid w:val="00144BD6"/>
    <w:rsid w:val="0015026C"/>
    <w:rsid w:val="00154B3D"/>
    <w:rsid w:val="00156F99"/>
    <w:rsid w:val="001777A7"/>
    <w:rsid w:val="00177B0A"/>
    <w:rsid w:val="001807FF"/>
    <w:rsid w:val="00190ECE"/>
    <w:rsid w:val="00194DFD"/>
    <w:rsid w:val="001A0CAC"/>
    <w:rsid w:val="001A5C47"/>
    <w:rsid w:val="001A73FB"/>
    <w:rsid w:val="001B1AF9"/>
    <w:rsid w:val="001B1ED9"/>
    <w:rsid w:val="001B2E1A"/>
    <w:rsid w:val="001B7A44"/>
    <w:rsid w:val="001C1F40"/>
    <w:rsid w:val="001C4025"/>
    <w:rsid w:val="001C54CE"/>
    <w:rsid w:val="001C5C64"/>
    <w:rsid w:val="001E05E1"/>
    <w:rsid w:val="001F2641"/>
    <w:rsid w:val="001F343A"/>
    <w:rsid w:val="002052BC"/>
    <w:rsid w:val="00214366"/>
    <w:rsid w:val="00224D03"/>
    <w:rsid w:val="002334FF"/>
    <w:rsid w:val="0025138C"/>
    <w:rsid w:val="00252056"/>
    <w:rsid w:val="002529AC"/>
    <w:rsid w:val="002560EE"/>
    <w:rsid w:val="00263F6B"/>
    <w:rsid w:val="00264B25"/>
    <w:rsid w:val="00270503"/>
    <w:rsid w:val="0027128A"/>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85E6F"/>
    <w:rsid w:val="00494C80"/>
    <w:rsid w:val="004A0936"/>
    <w:rsid w:val="004A229B"/>
    <w:rsid w:val="004B566F"/>
    <w:rsid w:val="004C276E"/>
    <w:rsid w:val="004C453C"/>
    <w:rsid w:val="004E28A3"/>
    <w:rsid w:val="00505F11"/>
    <w:rsid w:val="005213CB"/>
    <w:rsid w:val="0052212A"/>
    <w:rsid w:val="00522ADB"/>
    <w:rsid w:val="00523BD5"/>
    <w:rsid w:val="00524A03"/>
    <w:rsid w:val="00531075"/>
    <w:rsid w:val="00532FE5"/>
    <w:rsid w:val="00542F54"/>
    <w:rsid w:val="00546290"/>
    <w:rsid w:val="00547CF6"/>
    <w:rsid w:val="005516AC"/>
    <w:rsid w:val="005516E7"/>
    <w:rsid w:val="00557752"/>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3DD6"/>
    <w:rsid w:val="007262F1"/>
    <w:rsid w:val="00746D78"/>
    <w:rsid w:val="007472DC"/>
    <w:rsid w:val="00760C77"/>
    <w:rsid w:val="007646DA"/>
    <w:rsid w:val="00764905"/>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45F78"/>
    <w:rsid w:val="008512E0"/>
    <w:rsid w:val="00851762"/>
    <w:rsid w:val="00855C27"/>
    <w:rsid w:val="0086345F"/>
    <w:rsid w:val="00867FC7"/>
    <w:rsid w:val="0087570E"/>
    <w:rsid w:val="00880D9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31A1"/>
    <w:rsid w:val="0099574E"/>
    <w:rsid w:val="009A50AD"/>
    <w:rsid w:val="009B398A"/>
    <w:rsid w:val="009B575D"/>
    <w:rsid w:val="009B6B0A"/>
    <w:rsid w:val="009C13CB"/>
    <w:rsid w:val="009C56D2"/>
    <w:rsid w:val="009D7EEE"/>
    <w:rsid w:val="009E085A"/>
    <w:rsid w:val="009E6E1E"/>
    <w:rsid w:val="009F3AD9"/>
    <w:rsid w:val="009F3FF3"/>
    <w:rsid w:val="00A02712"/>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C0DF1"/>
    <w:rsid w:val="00BC1387"/>
    <w:rsid w:val="00BC3B37"/>
    <w:rsid w:val="00BC49F6"/>
    <w:rsid w:val="00BD28F7"/>
    <w:rsid w:val="00BD2B6D"/>
    <w:rsid w:val="00BE1AFF"/>
    <w:rsid w:val="00BE2DDB"/>
    <w:rsid w:val="00BE584E"/>
    <w:rsid w:val="00BF3011"/>
    <w:rsid w:val="00BF6268"/>
    <w:rsid w:val="00C026D3"/>
    <w:rsid w:val="00C050A6"/>
    <w:rsid w:val="00C10E66"/>
    <w:rsid w:val="00C113C3"/>
    <w:rsid w:val="00C16573"/>
    <w:rsid w:val="00C2066A"/>
    <w:rsid w:val="00C2214F"/>
    <w:rsid w:val="00C378B4"/>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5A0C"/>
    <w:rsid w:val="00D05B9F"/>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401F9"/>
    <w:rsid w:val="00E40DE6"/>
    <w:rsid w:val="00E454BA"/>
    <w:rsid w:val="00E56C0A"/>
    <w:rsid w:val="00E60BA1"/>
    <w:rsid w:val="00E64A49"/>
    <w:rsid w:val="00E728BE"/>
    <w:rsid w:val="00EA62A7"/>
    <w:rsid w:val="00EB3866"/>
    <w:rsid w:val="00EB3EE8"/>
    <w:rsid w:val="00EB476B"/>
    <w:rsid w:val="00EB521B"/>
    <w:rsid w:val="00EB6AD3"/>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386"/>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3B8B844-51A7-4D44-83D8-A5C206D61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23556</Words>
  <Characters>134273</Characters>
  <Application>Microsoft Office Word</Application>
  <DocSecurity>0</DocSecurity>
  <Lines>1118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2</cp:revision>
  <dcterms:created xsi:type="dcterms:W3CDTF">2021-11-12T08:12:00Z</dcterms:created>
  <dcterms:modified xsi:type="dcterms:W3CDTF">2021-11-12T08:12:00Z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